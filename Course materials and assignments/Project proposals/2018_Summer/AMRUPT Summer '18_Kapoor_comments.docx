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87DF455" w14:textId="77777777" w:rsidR="008B3C11" w:rsidRPr="008B3C11" w:rsidRDefault="008B3C11" w:rsidP="008B3C11">
      <w:pPr>
        <w:spacing w:line="240" w:lineRule="auto"/>
        <w:rPr>
          <w:rFonts w:ascii="Times New Roman" w:eastAsia="Times New Roman" w:hAnsi="Times New Roman" w:cs="Times New Roman"/>
          <w:sz w:val="24"/>
          <w:szCs w:val="24"/>
          <w:lang w:val="en-US"/>
        </w:rPr>
      </w:pPr>
      <w:r w:rsidRPr="008B3C11">
        <w:rPr>
          <w:rFonts w:ascii="Times New Roman" w:eastAsia="Times New Roman" w:hAnsi="Times New Roman" w:cs="Times New Roman"/>
          <w:b/>
          <w:bCs/>
          <w:color w:val="000000"/>
          <w:sz w:val="36"/>
          <w:szCs w:val="36"/>
          <w:lang w:val="en-US"/>
        </w:rPr>
        <w:t>AMRUPT</w:t>
      </w:r>
      <w:r w:rsidR="00C93079">
        <w:rPr>
          <w:rFonts w:ascii="Times New Roman" w:eastAsia="Times New Roman" w:hAnsi="Times New Roman" w:cs="Times New Roman"/>
          <w:b/>
          <w:bCs/>
          <w:color w:val="000000"/>
          <w:sz w:val="36"/>
          <w:szCs w:val="36"/>
          <w:lang w:val="en-US"/>
        </w:rPr>
        <w:t xml:space="preserve"> Summer </w:t>
      </w:r>
      <w:r w:rsidR="009E61E1">
        <w:rPr>
          <w:rFonts w:ascii="Times New Roman" w:eastAsia="Times New Roman" w:hAnsi="Times New Roman" w:cs="Times New Roman"/>
          <w:b/>
          <w:bCs/>
          <w:color w:val="000000"/>
          <w:sz w:val="36"/>
          <w:szCs w:val="36"/>
          <w:lang w:val="en-US"/>
        </w:rPr>
        <w:t>‘</w:t>
      </w:r>
      <w:r w:rsidR="00C93079">
        <w:rPr>
          <w:rFonts w:ascii="Times New Roman" w:eastAsia="Times New Roman" w:hAnsi="Times New Roman" w:cs="Times New Roman"/>
          <w:b/>
          <w:bCs/>
          <w:color w:val="000000"/>
          <w:sz w:val="36"/>
          <w:szCs w:val="36"/>
          <w:lang w:val="en-US"/>
        </w:rPr>
        <w:t>18</w:t>
      </w:r>
      <w:r w:rsidRPr="008B3C11">
        <w:rPr>
          <w:rFonts w:ascii="Times New Roman" w:eastAsia="Times New Roman" w:hAnsi="Times New Roman" w:cs="Times New Roman"/>
          <w:b/>
          <w:bCs/>
          <w:color w:val="000000"/>
          <w:sz w:val="36"/>
          <w:szCs w:val="36"/>
          <w:lang w:val="en-US"/>
        </w:rPr>
        <w:t>:</w:t>
      </w:r>
      <w:r w:rsidRPr="008B3C11">
        <w:rPr>
          <w:rFonts w:ascii="Times New Roman" w:eastAsia="Times New Roman" w:hAnsi="Times New Roman" w:cs="Times New Roman"/>
          <w:b/>
          <w:bCs/>
          <w:color w:val="000000"/>
          <w:sz w:val="36"/>
          <w:szCs w:val="36"/>
          <w:lang w:val="en-US"/>
        </w:rPr>
        <w:br/>
      </w:r>
      <w:r w:rsidRPr="008B3C11">
        <w:rPr>
          <w:rFonts w:ascii="Times New Roman" w:eastAsia="Times New Roman" w:hAnsi="Times New Roman" w:cs="Times New Roman"/>
          <w:b/>
          <w:bCs/>
          <w:color w:val="000000"/>
          <w:sz w:val="36"/>
          <w:szCs w:val="36"/>
          <w:lang w:val="en-US"/>
        </w:rPr>
        <w:br/>
      </w:r>
    </w:p>
    <w:p w14:paraId="03133B52" w14:textId="77777777" w:rsidR="008B3C11" w:rsidRPr="008B3C11" w:rsidRDefault="008B3C11" w:rsidP="008B3C11">
      <w:pPr>
        <w:spacing w:after="240" w:line="240" w:lineRule="auto"/>
        <w:rPr>
          <w:rFonts w:ascii="Times New Roman" w:eastAsia="Times New Roman" w:hAnsi="Times New Roman" w:cs="Times New Roman"/>
          <w:sz w:val="24"/>
          <w:szCs w:val="24"/>
          <w:lang w:val="en-US"/>
        </w:rPr>
      </w:pPr>
      <w:r w:rsidRPr="008B3C11">
        <w:rPr>
          <w:rFonts w:ascii="Times New Roman" w:eastAsia="Times New Roman" w:hAnsi="Times New Roman" w:cs="Times New Roman"/>
          <w:sz w:val="24"/>
          <w:szCs w:val="24"/>
          <w:lang w:val="en-US"/>
        </w:rPr>
        <w:br/>
      </w:r>
      <w:r w:rsidRPr="008B3C11">
        <w:rPr>
          <w:rFonts w:ascii="Times New Roman" w:eastAsia="Times New Roman" w:hAnsi="Times New Roman" w:cs="Times New Roman"/>
          <w:sz w:val="24"/>
          <w:szCs w:val="24"/>
          <w:lang w:val="en-US"/>
        </w:rPr>
        <w:br/>
      </w:r>
      <w:r w:rsidRPr="008B3C11">
        <w:rPr>
          <w:rFonts w:ascii="Times New Roman" w:eastAsia="Times New Roman" w:hAnsi="Times New Roman" w:cs="Times New Roman"/>
          <w:sz w:val="24"/>
          <w:szCs w:val="24"/>
          <w:lang w:val="en-US"/>
        </w:rPr>
        <w:br/>
      </w:r>
      <w:r w:rsidRPr="008B3C11">
        <w:rPr>
          <w:rFonts w:ascii="Times New Roman" w:eastAsia="Times New Roman" w:hAnsi="Times New Roman" w:cs="Times New Roman"/>
          <w:sz w:val="24"/>
          <w:szCs w:val="24"/>
          <w:lang w:val="en-US"/>
        </w:rPr>
        <w:br/>
      </w:r>
      <w:r w:rsidRPr="008B3C11">
        <w:rPr>
          <w:rFonts w:ascii="Times New Roman" w:eastAsia="Times New Roman" w:hAnsi="Times New Roman" w:cs="Times New Roman"/>
          <w:sz w:val="24"/>
          <w:szCs w:val="24"/>
          <w:lang w:val="en-US"/>
        </w:rPr>
        <w:br/>
      </w:r>
      <w:r w:rsidRPr="008B3C11">
        <w:rPr>
          <w:rFonts w:ascii="Times New Roman" w:eastAsia="Times New Roman" w:hAnsi="Times New Roman" w:cs="Times New Roman"/>
          <w:sz w:val="24"/>
          <w:szCs w:val="24"/>
          <w:lang w:val="en-US"/>
        </w:rPr>
        <w:br/>
      </w:r>
      <w:r w:rsidRPr="008B3C11">
        <w:rPr>
          <w:rFonts w:ascii="Times New Roman" w:eastAsia="Times New Roman" w:hAnsi="Times New Roman" w:cs="Times New Roman"/>
          <w:sz w:val="24"/>
          <w:szCs w:val="24"/>
          <w:lang w:val="en-US"/>
        </w:rPr>
        <w:br/>
      </w:r>
      <w:r w:rsidRPr="008B3C11">
        <w:rPr>
          <w:rFonts w:ascii="Times New Roman" w:eastAsia="Times New Roman" w:hAnsi="Times New Roman" w:cs="Times New Roman"/>
          <w:sz w:val="24"/>
          <w:szCs w:val="24"/>
          <w:lang w:val="en-US"/>
        </w:rPr>
        <w:br/>
      </w:r>
      <w:r w:rsidRPr="008B3C11">
        <w:rPr>
          <w:rFonts w:ascii="Times New Roman" w:eastAsia="Times New Roman" w:hAnsi="Times New Roman" w:cs="Times New Roman"/>
          <w:sz w:val="24"/>
          <w:szCs w:val="24"/>
          <w:lang w:val="en-US"/>
        </w:rPr>
        <w:br/>
      </w:r>
    </w:p>
    <w:p w14:paraId="13D7757C" w14:textId="77777777" w:rsidR="008B3C11" w:rsidRPr="008B3C11" w:rsidRDefault="008B3C11" w:rsidP="008B3C11">
      <w:pPr>
        <w:spacing w:line="240" w:lineRule="auto"/>
        <w:rPr>
          <w:rFonts w:ascii="Times New Roman" w:eastAsia="Times New Roman" w:hAnsi="Times New Roman" w:cs="Times New Roman"/>
          <w:sz w:val="24"/>
          <w:szCs w:val="24"/>
          <w:lang w:val="en-US"/>
        </w:rPr>
      </w:pPr>
      <w:r w:rsidRPr="008B3C11">
        <w:rPr>
          <w:rFonts w:ascii="Times New Roman" w:eastAsia="Times New Roman" w:hAnsi="Times New Roman" w:cs="Times New Roman"/>
          <w:color w:val="000000"/>
          <w:sz w:val="24"/>
          <w:szCs w:val="24"/>
          <w:lang w:val="en-US"/>
        </w:rPr>
        <w:t>Russell Silva</w:t>
      </w:r>
    </w:p>
    <w:p w14:paraId="4BC2CE78" w14:textId="77777777" w:rsidR="008B3C11" w:rsidRPr="008B3C11" w:rsidRDefault="008B3C11" w:rsidP="008B3C11">
      <w:pPr>
        <w:spacing w:line="240" w:lineRule="auto"/>
        <w:rPr>
          <w:rFonts w:ascii="Times New Roman" w:eastAsia="Times New Roman" w:hAnsi="Times New Roman" w:cs="Times New Roman"/>
          <w:sz w:val="24"/>
          <w:szCs w:val="24"/>
          <w:lang w:val="en-US"/>
        </w:rPr>
      </w:pPr>
      <w:r w:rsidRPr="008B3C11">
        <w:rPr>
          <w:rFonts w:ascii="Times New Roman" w:eastAsia="Times New Roman" w:hAnsi="Times New Roman" w:cs="Times New Roman"/>
          <w:color w:val="000000"/>
          <w:sz w:val="20"/>
          <w:szCs w:val="20"/>
          <w:lang w:val="en-US"/>
        </w:rPr>
        <w:t xml:space="preserve">Electrical and Computer Engineering, Cornell University </w:t>
      </w:r>
    </w:p>
    <w:p w14:paraId="0B77B9D3" w14:textId="77777777" w:rsidR="008B3C11" w:rsidRPr="008B3C11" w:rsidRDefault="008B3C11" w:rsidP="008B3C11">
      <w:pPr>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sz w:val="20"/>
          <w:szCs w:val="20"/>
          <w:lang w:val="en-US"/>
        </w:rPr>
        <w:t>6</w:t>
      </w:r>
      <w:r w:rsidRPr="008B3C11">
        <w:rPr>
          <w:rFonts w:ascii="Times New Roman" w:eastAsia="Times New Roman" w:hAnsi="Times New Roman" w:cs="Times New Roman"/>
          <w:color w:val="000000"/>
          <w:sz w:val="20"/>
          <w:szCs w:val="20"/>
          <w:lang w:val="en-US"/>
        </w:rPr>
        <w:t>/2</w:t>
      </w:r>
      <w:r>
        <w:rPr>
          <w:rFonts w:ascii="Times New Roman" w:eastAsia="Times New Roman" w:hAnsi="Times New Roman" w:cs="Times New Roman"/>
          <w:color w:val="000000"/>
          <w:sz w:val="20"/>
          <w:szCs w:val="20"/>
          <w:lang w:val="en-US"/>
        </w:rPr>
        <w:t>3</w:t>
      </w:r>
      <w:r w:rsidRPr="008B3C11">
        <w:rPr>
          <w:rFonts w:ascii="Times New Roman" w:eastAsia="Times New Roman" w:hAnsi="Times New Roman" w:cs="Times New Roman"/>
          <w:color w:val="000000"/>
          <w:sz w:val="20"/>
          <w:szCs w:val="20"/>
          <w:lang w:val="en-US"/>
        </w:rPr>
        <w:t>/2018</w:t>
      </w:r>
    </w:p>
    <w:p w14:paraId="0B207A2B" w14:textId="77777777" w:rsidR="008B3C11" w:rsidRDefault="008B3C11" w:rsidP="008B3C11">
      <w:pPr>
        <w:spacing w:after="240" w:line="240" w:lineRule="auto"/>
        <w:rPr>
          <w:rFonts w:ascii="Times New Roman" w:eastAsia="Times New Roman" w:hAnsi="Times New Roman" w:cs="Times New Roman"/>
          <w:sz w:val="24"/>
          <w:szCs w:val="24"/>
          <w:lang w:val="en-US"/>
        </w:rPr>
      </w:pPr>
      <w:r w:rsidRPr="008B3C11">
        <w:rPr>
          <w:rFonts w:ascii="Times New Roman" w:eastAsia="Times New Roman" w:hAnsi="Times New Roman" w:cs="Times New Roman"/>
          <w:sz w:val="24"/>
          <w:szCs w:val="24"/>
          <w:lang w:val="en-US"/>
        </w:rPr>
        <w:br/>
      </w:r>
      <w:r w:rsidRPr="008B3C11">
        <w:rPr>
          <w:rFonts w:ascii="Times New Roman" w:eastAsia="Times New Roman" w:hAnsi="Times New Roman" w:cs="Times New Roman"/>
          <w:sz w:val="24"/>
          <w:szCs w:val="24"/>
          <w:lang w:val="en-US"/>
        </w:rPr>
        <w:br/>
      </w:r>
      <w:r w:rsidRPr="008B3C11">
        <w:rPr>
          <w:rFonts w:ascii="Times New Roman" w:eastAsia="Times New Roman" w:hAnsi="Times New Roman" w:cs="Times New Roman"/>
          <w:sz w:val="24"/>
          <w:szCs w:val="24"/>
          <w:lang w:val="en-US"/>
        </w:rPr>
        <w:br/>
      </w:r>
      <w:r w:rsidRPr="008B3C11">
        <w:rPr>
          <w:rFonts w:ascii="Times New Roman" w:eastAsia="Times New Roman" w:hAnsi="Times New Roman" w:cs="Times New Roman"/>
          <w:sz w:val="24"/>
          <w:szCs w:val="24"/>
          <w:lang w:val="en-US"/>
        </w:rPr>
        <w:br/>
      </w:r>
      <w:r w:rsidRPr="008B3C11">
        <w:rPr>
          <w:rFonts w:ascii="Times New Roman" w:eastAsia="Times New Roman" w:hAnsi="Times New Roman" w:cs="Times New Roman"/>
          <w:sz w:val="24"/>
          <w:szCs w:val="24"/>
          <w:lang w:val="en-US"/>
        </w:rPr>
        <w:br/>
      </w:r>
      <w:r w:rsidRPr="008B3C11">
        <w:rPr>
          <w:rFonts w:ascii="Times New Roman" w:eastAsia="Times New Roman" w:hAnsi="Times New Roman" w:cs="Times New Roman"/>
          <w:sz w:val="24"/>
          <w:szCs w:val="24"/>
          <w:lang w:val="en-US"/>
        </w:rPr>
        <w:br/>
      </w:r>
      <w:r w:rsidRPr="008B3C11">
        <w:rPr>
          <w:rFonts w:ascii="Times New Roman" w:eastAsia="Times New Roman" w:hAnsi="Times New Roman" w:cs="Times New Roman"/>
          <w:sz w:val="24"/>
          <w:szCs w:val="24"/>
          <w:lang w:val="en-US"/>
        </w:rPr>
        <w:br/>
      </w:r>
      <w:r w:rsidRPr="008B3C11">
        <w:rPr>
          <w:rFonts w:ascii="Times New Roman" w:eastAsia="Times New Roman" w:hAnsi="Times New Roman" w:cs="Times New Roman"/>
          <w:sz w:val="24"/>
          <w:szCs w:val="24"/>
          <w:lang w:val="en-US"/>
        </w:rPr>
        <w:br/>
      </w:r>
    </w:p>
    <w:p w14:paraId="77FB8508" w14:textId="77777777" w:rsidR="008B3C11" w:rsidRPr="008B3C11" w:rsidRDefault="008B3C11" w:rsidP="008B3C11">
      <w:pPr>
        <w:spacing w:after="240" w:line="240" w:lineRule="auto"/>
        <w:rPr>
          <w:rFonts w:ascii="Times New Roman" w:eastAsia="Times New Roman" w:hAnsi="Times New Roman" w:cs="Times New Roman"/>
          <w:sz w:val="24"/>
          <w:szCs w:val="24"/>
          <w:lang w:val="en-US"/>
        </w:rPr>
      </w:pPr>
      <w:r w:rsidRPr="008B3C11">
        <w:rPr>
          <w:rFonts w:ascii="Times New Roman" w:eastAsia="Times New Roman" w:hAnsi="Times New Roman" w:cs="Times New Roman"/>
          <w:sz w:val="24"/>
          <w:szCs w:val="24"/>
          <w:lang w:val="en-US"/>
        </w:rPr>
        <w:br/>
      </w:r>
      <w:r w:rsidRPr="008B3C11">
        <w:rPr>
          <w:rFonts w:ascii="Times New Roman" w:eastAsia="Times New Roman" w:hAnsi="Times New Roman" w:cs="Times New Roman"/>
          <w:sz w:val="24"/>
          <w:szCs w:val="24"/>
          <w:lang w:val="en-US"/>
        </w:rPr>
        <w:br/>
      </w:r>
    </w:p>
    <w:p w14:paraId="072B73B4" w14:textId="77777777" w:rsidR="008B3C11" w:rsidRPr="008B3C11" w:rsidRDefault="008B3C11" w:rsidP="008B3C11">
      <w:pPr>
        <w:spacing w:line="240" w:lineRule="auto"/>
        <w:rPr>
          <w:rFonts w:ascii="Times New Roman" w:eastAsia="Times New Roman" w:hAnsi="Times New Roman" w:cs="Times New Roman"/>
          <w:sz w:val="24"/>
          <w:szCs w:val="24"/>
          <w:lang w:val="en-US"/>
        </w:rPr>
      </w:pPr>
      <w:r w:rsidRPr="008B3C11">
        <w:rPr>
          <w:rFonts w:ascii="Times New Roman" w:eastAsia="Times New Roman" w:hAnsi="Times New Roman" w:cs="Times New Roman"/>
          <w:color w:val="000000"/>
          <w:sz w:val="20"/>
          <w:szCs w:val="20"/>
          <w:lang w:val="en-US"/>
        </w:rPr>
        <w:t>Submitted to—  </w:t>
      </w:r>
    </w:p>
    <w:p w14:paraId="2902742B" w14:textId="77777777" w:rsidR="008B3C11" w:rsidRPr="008B3C11" w:rsidRDefault="008B3C11" w:rsidP="008B3C11">
      <w:pPr>
        <w:spacing w:line="240" w:lineRule="auto"/>
        <w:rPr>
          <w:rFonts w:ascii="Times New Roman" w:eastAsia="Times New Roman" w:hAnsi="Times New Roman" w:cs="Times New Roman"/>
          <w:sz w:val="24"/>
          <w:szCs w:val="24"/>
          <w:lang w:val="en-US"/>
        </w:rPr>
      </w:pPr>
      <w:r w:rsidRPr="008B3C11">
        <w:rPr>
          <w:rFonts w:ascii="Times New Roman" w:eastAsia="Times New Roman" w:hAnsi="Times New Roman" w:cs="Times New Roman"/>
          <w:color w:val="000000"/>
          <w:sz w:val="24"/>
          <w:szCs w:val="24"/>
          <w:lang w:val="en-US"/>
        </w:rPr>
        <w:t>Dr. Julian Kapoor, Prof. Joe Skovira</w:t>
      </w:r>
    </w:p>
    <w:p w14:paraId="5E2F5CCD" w14:textId="77777777" w:rsidR="008B3C11" w:rsidRPr="008B3C11" w:rsidRDefault="008B3C11" w:rsidP="008B3C11">
      <w:pPr>
        <w:spacing w:line="240" w:lineRule="auto"/>
        <w:rPr>
          <w:rFonts w:ascii="Times New Roman" w:eastAsia="Times New Roman" w:hAnsi="Times New Roman" w:cs="Times New Roman"/>
          <w:sz w:val="24"/>
          <w:szCs w:val="24"/>
          <w:lang w:val="en-US"/>
        </w:rPr>
      </w:pPr>
      <w:r w:rsidRPr="008B3C11">
        <w:rPr>
          <w:rFonts w:ascii="Times New Roman" w:eastAsia="Times New Roman" w:hAnsi="Times New Roman" w:cs="Times New Roman"/>
          <w:color w:val="000000"/>
          <w:sz w:val="20"/>
          <w:szCs w:val="20"/>
          <w:lang w:val="en-US"/>
        </w:rPr>
        <w:t>Behavior/Electrical and Computer Engineering, Cornell University</w:t>
      </w:r>
    </w:p>
    <w:p w14:paraId="5A0813BD" w14:textId="77777777" w:rsidR="008B3C11" w:rsidRDefault="008B3C11">
      <w:pPr>
        <w:rPr>
          <w:rFonts w:ascii="Times New Roman" w:eastAsia="Times New Roman" w:hAnsi="Times New Roman" w:cs="Times New Roman"/>
          <w:b/>
          <w:sz w:val="28"/>
          <w:szCs w:val="28"/>
        </w:rPr>
      </w:pPr>
    </w:p>
    <w:p w14:paraId="02EA2FC0" w14:textId="77777777" w:rsidR="008B3C11" w:rsidRDefault="008B3C11">
      <w:pPr>
        <w:rPr>
          <w:rFonts w:ascii="Times New Roman" w:eastAsia="Times New Roman" w:hAnsi="Times New Roman" w:cs="Times New Roman"/>
          <w:b/>
          <w:sz w:val="28"/>
          <w:szCs w:val="28"/>
        </w:rPr>
      </w:pPr>
    </w:p>
    <w:p w14:paraId="6D36966A" w14:textId="77777777" w:rsidR="008B3C11" w:rsidRDefault="008B3C11">
      <w:pPr>
        <w:rPr>
          <w:rFonts w:ascii="Times New Roman" w:eastAsia="Times New Roman" w:hAnsi="Times New Roman" w:cs="Times New Roman"/>
          <w:b/>
          <w:sz w:val="28"/>
          <w:szCs w:val="28"/>
        </w:rPr>
      </w:pPr>
    </w:p>
    <w:p w14:paraId="62354D28" w14:textId="77777777" w:rsidR="008B3C11" w:rsidRDefault="008B3C11">
      <w:pPr>
        <w:rPr>
          <w:rFonts w:ascii="Times New Roman" w:eastAsia="Times New Roman" w:hAnsi="Times New Roman" w:cs="Times New Roman"/>
          <w:b/>
          <w:sz w:val="28"/>
          <w:szCs w:val="28"/>
        </w:rPr>
      </w:pPr>
    </w:p>
    <w:p w14:paraId="31DDD09F" w14:textId="77777777" w:rsidR="008B3C11" w:rsidRDefault="008B3C11">
      <w:pPr>
        <w:rPr>
          <w:rFonts w:ascii="Times New Roman" w:eastAsia="Times New Roman" w:hAnsi="Times New Roman" w:cs="Times New Roman"/>
          <w:b/>
          <w:sz w:val="28"/>
          <w:szCs w:val="28"/>
        </w:rPr>
      </w:pPr>
    </w:p>
    <w:p w14:paraId="25993C7B" w14:textId="77777777" w:rsidR="008B3C11" w:rsidRDefault="008B3C11">
      <w:pPr>
        <w:rPr>
          <w:rFonts w:ascii="Times New Roman" w:eastAsia="Times New Roman" w:hAnsi="Times New Roman" w:cs="Times New Roman"/>
          <w:b/>
          <w:sz w:val="28"/>
          <w:szCs w:val="28"/>
        </w:rPr>
      </w:pPr>
    </w:p>
    <w:p w14:paraId="02B1F090" w14:textId="77777777" w:rsidR="008B3C11" w:rsidRDefault="008B3C11">
      <w:pPr>
        <w:rPr>
          <w:rFonts w:ascii="Times New Roman" w:eastAsia="Times New Roman" w:hAnsi="Times New Roman" w:cs="Times New Roman"/>
          <w:b/>
          <w:sz w:val="28"/>
          <w:szCs w:val="28"/>
        </w:rPr>
      </w:pPr>
    </w:p>
    <w:p w14:paraId="7F66686D" w14:textId="77777777" w:rsidR="008B3C11" w:rsidRDefault="008B3C11">
      <w:pPr>
        <w:rPr>
          <w:rFonts w:ascii="Times New Roman" w:eastAsia="Times New Roman" w:hAnsi="Times New Roman" w:cs="Times New Roman"/>
          <w:b/>
          <w:sz w:val="28"/>
          <w:szCs w:val="28"/>
        </w:rPr>
      </w:pPr>
    </w:p>
    <w:p w14:paraId="16C10C92" w14:textId="77777777" w:rsidR="00546D52" w:rsidRDefault="00546D52">
      <w:pPr>
        <w:rPr>
          <w:rFonts w:ascii="Times New Roman" w:eastAsia="Times New Roman" w:hAnsi="Times New Roman" w:cs="Times New Roman"/>
          <w:b/>
          <w:sz w:val="28"/>
          <w:szCs w:val="28"/>
        </w:rPr>
      </w:pPr>
    </w:p>
    <w:p w14:paraId="070C07E5" w14:textId="77777777" w:rsidR="00FC6C4D" w:rsidRPr="000A13F1" w:rsidRDefault="005B2554">
      <w:pPr>
        <w:rPr>
          <w:rFonts w:ascii="Times New Roman" w:eastAsia="Times New Roman" w:hAnsi="Times New Roman" w:cs="Times New Roman"/>
          <w:b/>
          <w:color w:val="FF0000"/>
          <w:sz w:val="28"/>
          <w:szCs w:val="28"/>
        </w:rPr>
      </w:pPr>
      <w:r w:rsidRPr="000A13F1">
        <w:rPr>
          <w:rFonts w:ascii="Times New Roman" w:eastAsia="Times New Roman" w:hAnsi="Times New Roman" w:cs="Times New Roman"/>
          <w:b/>
          <w:sz w:val="28"/>
          <w:szCs w:val="28"/>
        </w:rPr>
        <w:lastRenderedPageBreak/>
        <w:t>I. Executive Summary</w:t>
      </w:r>
    </w:p>
    <w:p w14:paraId="7397A146" w14:textId="77777777" w:rsidR="00FC6C4D" w:rsidRDefault="00FC6C4D">
      <w:pPr>
        <w:rPr>
          <w:rFonts w:ascii="Times New Roman" w:eastAsia="Times New Roman" w:hAnsi="Times New Roman" w:cs="Times New Roman"/>
          <w:sz w:val="24"/>
          <w:szCs w:val="24"/>
        </w:rPr>
      </w:pPr>
    </w:p>
    <w:p w14:paraId="1B12E667" w14:textId="77777777" w:rsidR="0060730C" w:rsidRDefault="005B2554">
      <w:pPr>
        <w:rPr>
          <w:rFonts w:ascii="Times New Roman" w:eastAsia="Times New Roman" w:hAnsi="Times New Roman" w:cs="Times New Roman"/>
          <w:sz w:val="24"/>
          <w:szCs w:val="24"/>
        </w:rPr>
      </w:pPr>
      <w:r>
        <w:rPr>
          <w:rFonts w:ascii="Times New Roman" w:eastAsia="Times New Roman" w:hAnsi="Times New Roman" w:cs="Times New Roman"/>
          <w:sz w:val="24"/>
          <w:szCs w:val="24"/>
        </w:rPr>
        <w:t>Animal Movement Research Using Phase-based Trilateration (AMRUPT) is a technology being designed for the localization of small animals in the field of ecology.</w:t>
      </w:r>
      <w:r w:rsidR="006553F8">
        <w:rPr>
          <w:rFonts w:ascii="Times New Roman" w:eastAsia="Times New Roman" w:hAnsi="Times New Roman" w:cs="Times New Roman"/>
          <w:sz w:val="24"/>
          <w:szCs w:val="24"/>
        </w:rPr>
        <w:t xml:space="preserve"> </w:t>
      </w:r>
      <w:r w:rsidR="006553F8" w:rsidRPr="006553F8">
        <w:rPr>
          <w:rFonts w:ascii="Times New Roman" w:hAnsi="Times New Roman" w:cs="Times New Roman"/>
          <w:color w:val="000000"/>
          <w:sz w:val="24"/>
          <w:szCs w:val="24"/>
        </w:rPr>
        <w:t>Th</w:t>
      </w:r>
      <w:r w:rsidR="006553F8">
        <w:rPr>
          <w:rFonts w:ascii="Times New Roman" w:hAnsi="Times New Roman" w:cs="Times New Roman"/>
          <w:color w:val="000000"/>
          <w:sz w:val="24"/>
          <w:szCs w:val="24"/>
        </w:rPr>
        <w:t>is</w:t>
      </w:r>
      <w:r w:rsidR="006553F8" w:rsidRPr="006553F8">
        <w:rPr>
          <w:rFonts w:ascii="Times New Roman" w:hAnsi="Times New Roman" w:cs="Times New Roman"/>
          <w:color w:val="000000"/>
          <w:sz w:val="24"/>
          <w:szCs w:val="24"/>
        </w:rPr>
        <w:t xml:space="preserve"> technology is proposed to suit ornithological studies involving individual- and species-level migratory patterns and social interactions.</w:t>
      </w:r>
      <w:r w:rsidRPr="006553F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The system utilizes Phase Interferometry for use in estimating the </w:t>
      </w:r>
      <w:r w:rsidR="00FD0563">
        <w:rPr>
          <w:rFonts w:ascii="Times New Roman" w:eastAsia="Times New Roman" w:hAnsi="Times New Roman" w:cs="Times New Roman"/>
          <w:sz w:val="24"/>
          <w:szCs w:val="24"/>
        </w:rPr>
        <w:t>a</w:t>
      </w:r>
      <w:r>
        <w:rPr>
          <w:rFonts w:ascii="Times New Roman" w:eastAsia="Times New Roman" w:hAnsi="Times New Roman" w:cs="Times New Roman"/>
          <w:sz w:val="24"/>
          <w:szCs w:val="24"/>
        </w:rPr>
        <w:t xml:space="preserve">ngle of </w:t>
      </w:r>
      <w:r w:rsidR="00FD0563">
        <w:rPr>
          <w:rFonts w:ascii="Times New Roman" w:eastAsia="Times New Roman" w:hAnsi="Times New Roman" w:cs="Times New Roman"/>
          <w:sz w:val="24"/>
          <w:szCs w:val="24"/>
        </w:rPr>
        <w:t>a</w:t>
      </w:r>
      <w:r>
        <w:rPr>
          <w:rFonts w:ascii="Times New Roman" w:eastAsia="Times New Roman" w:hAnsi="Times New Roman" w:cs="Times New Roman"/>
          <w:sz w:val="24"/>
          <w:szCs w:val="24"/>
        </w:rPr>
        <w:t>rrival (A</w:t>
      </w:r>
      <w:r w:rsidR="002E2AA4">
        <w:rPr>
          <w:rFonts w:ascii="Times New Roman" w:eastAsia="Times New Roman" w:hAnsi="Times New Roman" w:cs="Times New Roman"/>
          <w:sz w:val="24"/>
          <w:szCs w:val="24"/>
        </w:rPr>
        <w:t>o</w:t>
      </w:r>
      <w:r>
        <w:rPr>
          <w:rFonts w:ascii="Times New Roman" w:eastAsia="Times New Roman" w:hAnsi="Times New Roman" w:cs="Times New Roman"/>
          <w:sz w:val="24"/>
          <w:szCs w:val="24"/>
        </w:rPr>
        <w:t xml:space="preserve">A) of radio signals. </w:t>
      </w:r>
      <w:commentRangeStart w:id="0"/>
      <w:r>
        <w:rPr>
          <w:rFonts w:ascii="Times New Roman" w:eastAsia="Times New Roman" w:hAnsi="Times New Roman" w:cs="Times New Roman"/>
          <w:sz w:val="24"/>
          <w:szCs w:val="24"/>
        </w:rPr>
        <w:t>These systems</w:t>
      </w:r>
      <w:r w:rsidR="0060730C">
        <w:rPr>
          <w:rFonts w:ascii="Times New Roman" w:eastAsia="Times New Roman" w:hAnsi="Times New Roman" w:cs="Times New Roman"/>
          <w:sz w:val="24"/>
          <w:szCs w:val="24"/>
        </w:rPr>
        <w:t xml:space="preserve"> </w:t>
      </w:r>
      <w:commentRangeEnd w:id="0"/>
      <w:r w:rsidR="00D80789">
        <w:rPr>
          <w:rStyle w:val="CommentReference"/>
        </w:rPr>
        <w:commentReference w:id="0"/>
      </w:r>
      <w:r w:rsidR="0060730C">
        <w:rPr>
          <w:rFonts w:ascii="Times New Roman" w:eastAsia="Times New Roman" w:hAnsi="Times New Roman" w:cs="Times New Roman"/>
          <w:sz w:val="24"/>
          <w:szCs w:val="24"/>
        </w:rPr>
        <w:t>have demonstrated resiliency in environments with high multipath interference and radio-frequency</w:t>
      </w:r>
      <w:r w:rsidR="00FA432F">
        <w:rPr>
          <w:rFonts w:ascii="Times New Roman" w:eastAsia="Times New Roman" w:hAnsi="Times New Roman" w:cs="Times New Roman"/>
          <w:sz w:val="24"/>
          <w:szCs w:val="24"/>
        </w:rPr>
        <w:t xml:space="preserve"> (RF)</w:t>
      </w:r>
      <w:r w:rsidR="0060730C">
        <w:rPr>
          <w:rFonts w:ascii="Times New Roman" w:eastAsia="Times New Roman" w:hAnsi="Times New Roman" w:cs="Times New Roman"/>
          <w:sz w:val="24"/>
          <w:szCs w:val="24"/>
        </w:rPr>
        <w:t xml:space="preserve"> noise pollution</w:t>
      </w:r>
      <w:r w:rsidR="00FD0563">
        <w:rPr>
          <w:rFonts w:ascii="Times New Roman" w:eastAsia="Times New Roman" w:hAnsi="Times New Roman" w:cs="Times New Roman"/>
          <w:sz w:val="24"/>
          <w:szCs w:val="24"/>
        </w:rPr>
        <w:t xml:space="preserve">, although performance scales strongly with the spatial scale of the receiver network. The design of AMRUPT will be forward compatible with phase difference of arrival ranging, a high precision localization approach </w:t>
      </w:r>
      <w:r w:rsidR="00D261CA">
        <w:rPr>
          <w:rFonts w:ascii="Times New Roman" w:eastAsia="Times New Roman" w:hAnsi="Times New Roman" w:cs="Times New Roman"/>
          <w:sz w:val="24"/>
          <w:szCs w:val="24"/>
        </w:rPr>
        <w:t>developed</w:t>
      </w:r>
      <w:r w:rsidR="00FD0563">
        <w:rPr>
          <w:rFonts w:ascii="Times New Roman" w:eastAsia="Times New Roman" w:hAnsi="Times New Roman" w:cs="Times New Roman"/>
          <w:sz w:val="24"/>
          <w:szCs w:val="24"/>
        </w:rPr>
        <w:t xml:space="preserve"> for dense multipath indoor environments.</w:t>
      </w:r>
    </w:p>
    <w:p w14:paraId="3F1DCD84" w14:textId="77777777" w:rsidR="0060730C" w:rsidRDefault="0060730C">
      <w:pPr>
        <w:rPr>
          <w:rFonts w:ascii="Times New Roman" w:eastAsia="Times New Roman" w:hAnsi="Times New Roman" w:cs="Times New Roman"/>
          <w:sz w:val="24"/>
          <w:szCs w:val="24"/>
        </w:rPr>
      </w:pPr>
    </w:p>
    <w:p w14:paraId="75622175" w14:textId="77777777" w:rsidR="00FC6C4D" w:rsidRDefault="00FA432F">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embedded devices and RF modules chosen will keep our system low-cost</w:t>
      </w:r>
      <w:r w:rsidR="0060730C">
        <w:rPr>
          <w:rFonts w:ascii="Times New Roman" w:eastAsia="Times New Roman" w:hAnsi="Times New Roman" w:cs="Times New Roman"/>
          <w:sz w:val="24"/>
          <w:szCs w:val="24"/>
        </w:rPr>
        <w:t xml:space="preserve"> while </w:t>
      </w:r>
      <w:r>
        <w:rPr>
          <w:rFonts w:ascii="Times New Roman" w:eastAsia="Times New Roman" w:hAnsi="Times New Roman" w:cs="Times New Roman"/>
          <w:sz w:val="24"/>
          <w:szCs w:val="24"/>
        </w:rPr>
        <w:t>meeting hardware requirements for high spatial resolution.</w:t>
      </w:r>
      <w:r w:rsidR="005B255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w:t>
      </w:r>
      <w:r w:rsidR="005B2554">
        <w:rPr>
          <w:rFonts w:ascii="Times New Roman" w:eastAsia="Times New Roman" w:hAnsi="Times New Roman" w:cs="Times New Roman"/>
          <w:sz w:val="24"/>
          <w:szCs w:val="24"/>
        </w:rPr>
        <w:t xml:space="preserve"> low weight radio tag is being developed to transmit signals to radio base stations. These tags will transmit sub 1-GHz UHF frequencies</w:t>
      </w:r>
      <w:r w:rsidR="005B2554" w:rsidRPr="006553F8">
        <w:rPr>
          <w:rFonts w:ascii="Times New Roman" w:eastAsia="Times New Roman" w:hAnsi="Times New Roman" w:cs="Times New Roman"/>
          <w:sz w:val="24"/>
          <w:szCs w:val="24"/>
        </w:rPr>
        <w:t xml:space="preserve">. </w:t>
      </w:r>
      <w:r>
        <w:rPr>
          <w:rFonts w:ascii="Times New Roman" w:hAnsi="Times New Roman" w:cs="Times New Roman"/>
          <w:sz w:val="24"/>
          <w:szCs w:val="24"/>
        </w:rPr>
        <w:t>We</w:t>
      </w:r>
      <w:r w:rsidR="006553F8" w:rsidRPr="006553F8">
        <w:rPr>
          <w:rFonts w:ascii="Times New Roman" w:hAnsi="Times New Roman" w:cs="Times New Roman"/>
          <w:sz w:val="24"/>
          <w:szCs w:val="24"/>
        </w:rPr>
        <w:t xml:space="preserve"> </w:t>
      </w:r>
      <w:r w:rsidR="006553F8">
        <w:rPr>
          <w:rFonts w:ascii="Times New Roman" w:hAnsi="Times New Roman" w:cs="Times New Roman"/>
          <w:sz w:val="24"/>
          <w:szCs w:val="24"/>
        </w:rPr>
        <w:t xml:space="preserve">will </w:t>
      </w:r>
      <w:r>
        <w:rPr>
          <w:rFonts w:ascii="Times New Roman" w:hAnsi="Times New Roman" w:cs="Times New Roman"/>
          <w:sz w:val="24"/>
          <w:szCs w:val="24"/>
        </w:rPr>
        <w:t xml:space="preserve">also </w:t>
      </w:r>
      <w:r w:rsidR="006553F8">
        <w:rPr>
          <w:rFonts w:ascii="Times New Roman" w:hAnsi="Times New Roman" w:cs="Times New Roman"/>
          <w:sz w:val="24"/>
          <w:szCs w:val="24"/>
        </w:rPr>
        <w:t>be</w:t>
      </w:r>
      <w:r w:rsidR="006553F8" w:rsidRPr="006553F8">
        <w:rPr>
          <w:rFonts w:ascii="Times New Roman" w:hAnsi="Times New Roman" w:cs="Times New Roman"/>
          <w:sz w:val="24"/>
          <w:szCs w:val="24"/>
        </w:rPr>
        <w:t xml:space="preserve"> using inexpensive software defined radios (SDRs)</w:t>
      </w:r>
      <w:r w:rsidR="006553F8">
        <w:rPr>
          <w:rFonts w:ascii="Times New Roman" w:hAnsi="Times New Roman" w:cs="Times New Roman"/>
          <w:sz w:val="24"/>
          <w:szCs w:val="24"/>
        </w:rPr>
        <w:t xml:space="preserve"> for our basestations</w:t>
      </w:r>
      <w:r w:rsidR="006553F8" w:rsidRPr="006553F8">
        <w:rPr>
          <w:rFonts w:ascii="Times New Roman" w:hAnsi="Times New Roman" w:cs="Times New Roman"/>
          <w:sz w:val="24"/>
          <w:szCs w:val="24"/>
        </w:rPr>
        <w:t xml:space="preserve"> to obtain </w:t>
      </w:r>
      <w:r>
        <w:rPr>
          <w:rFonts w:ascii="Times New Roman" w:hAnsi="Times New Roman" w:cs="Times New Roman"/>
          <w:sz w:val="24"/>
          <w:szCs w:val="24"/>
        </w:rPr>
        <w:t xml:space="preserve">the </w:t>
      </w:r>
      <w:r w:rsidR="006553F8" w:rsidRPr="006553F8">
        <w:rPr>
          <w:rFonts w:ascii="Times New Roman" w:hAnsi="Times New Roman" w:cs="Times New Roman"/>
          <w:sz w:val="24"/>
          <w:szCs w:val="24"/>
        </w:rPr>
        <w:t>radio-wave measurements required for A</w:t>
      </w:r>
      <w:r w:rsidR="002E2AA4">
        <w:rPr>
          <w:rFonts w:ascii="Times New Roman" w:hAnsi="Times New Roman" w:cs="Times New Roman"/>
          <w:sz w:val="24"/>
          <w:szCs w:val="24"/>
        </w:rPr>
        <w:t>o</w:t>
      </w:r>
      <w:r w:rsidR="006553F8" w:rsidRPr="006553F8">
        <w:rPr>
          <w:rFonts w:ascii="Times New Roman" w:hAnsi="Times New Roman" w:cs="Times New Roman"/>
          <w:sz w:val="24"/>
          <w:szCs w:val="24"/>
        </w:rPr>
        <w:t>A calculations.</w:t>
      </w:r>
      <w:r w:rsidR="006553F8">
        <w:rPr>
          <w:rFonts w:ascii="Times New Roman" w:eastAsia="Times New Roman" w:hAnsi="Times New Roman" w:cs="Times New Roman"/>
          <w:sz w:val="24"/>
          <w:szCs w:val="24"/>
        </w:rPr>
        <w:t xml:space="preserve"> Each </w:t>
      </w:r>
      <w:r w:rsidR="002E2AA4">
        <w:rPr>
          <w:rFonts w:ascii="Times New Roman" w:eastAsia="Times New Roman" w:hAnsi="Times New Roman" w:cs="Times New Roman"/>
          <w:sz w:val="24"/>
          <w:szCs w:val="24"/>
        </w:rPr>
        <w:t>basestation</w:t>
      </w:r>
      <w:r w:rsidR="006553F8">
        <w:rPr>
          <w:rFonts w:ascii="Times New Roman" w:eastAsia="Times New Roman" w:hAnsi="Times New Roman" w:cs="Times New Roman"/>
          <w:sz w:val="24"/>
          <w:szCs w:val="24"/>
        </w:rPr>
        <w:t xml:space="preserve"> will consist of</w:t>
      </w:r>
      <w:r w:rsidR="005B2554">
        <w:rPr>
          <w:rFonts w:ascii="Times New Roman" w:eastAsia="Times New Roman" w:hAnsi="Times New Roman" w:cs="Times New Roman"/>
          <w:sz w:val="24"/>
          <w:szCs w:val="24"/>
        </w:rPr>
        <w:t xml:space="preserve"> </w:t>
      </w:r>
      <w:r w:rsidR="005E0E7A">
        <w:rPr>
          <w:rFonts w:ascii="Times New Roman" w:eastAsia="Times New Roman" w:hAnsi="Times New Roman" w:cs="Times New Roman"/>
          <w:sz w:val="24"/>
          <w:szCs w:val="24"/>
        </w:rPr>
        <w:t xml:space="preserve">a </w:t>
      </w:r>
      <w:r w:rsidR="00014975">
        <w:rPr>
          <w:rFonts w:ascii="Times New Roman" w:eastAsia="Times New Roman" w:hAnsi="Times New Roman" w:cs="Times New Roman"/>
          <w:sz w:val="24"/>
          <w:szCs w:val="24"/>
        </w:rPr>
        <w:t>four</w:t>
      </w:r>
      <w:r w:rsidR="002E2AA4">
        <w:rPr>
          <w:rFonts w:ascii="Times New Roman" w:eastAsia="Times New Roman" w:hAnsi="Times New Roman" w:cs="Times New Roman"/>
          <w:sz w:val="24"/>
          <w:szCs w:val="24"/>
        </w:rPr>
        <w:t xml:space="preserve"> RTL-SDR</w:t>
      </w:r>
      <w:r w:rsidR="005E0E7A">
        <w:rPr>
          <w:rFonts w:ascii="Times New Roman" w:eastAsia="Times New Roman" w:hAnsi="Times New Roman" w:cs="Times New Roman"/>
          <w:sz w:val="24"/>
          <w:szCs w:val="24"/>
        </w:rPr>
        <w:t xml:space="preserve"> network</w:t>
      </w:r>
      <w:r w:rsidR="002E2AA4">
        <w:rPr>
          <w:rFonts w:ascii="Times New Roman" w:eastAsia="Times New Roman" w:hAnsi="Times New Roman" w:cs="Times New Roman"/>
          <w:sz w:val="24"/>
          <w:szCs w:val="24"/>
        </w:rPr>
        <w:t xml:space="preserve"> and each RTL-SDR</w:t>
      </w:r>
      <w:r w:rsidR="005E0E7A">
        <w:rPr>
          <w:rFonts w:ascii="Times New Roman" w:eastAsia="Times New Roman" w:hAnsi="Times New Roman" w:cs="Times New Roman"/>
          <w:sz w:val="24"/>
          <w:szCs w:val="24"/>
        </w:rPr>
        <w:t xml:space="preserve"> in the network</w:t>
      </w:r>
      <w:r w:rsidR="002E2AA4">
        <w:rPr>
          <w:rFonts w:ascii="Times New Roman" w:eastAsia="Times New Roman" w:hAnsi="Times New Roman" w:cs="Times New Roman"/>
          <w:sz w:val="24"/>
          <w:szCs w:val="24"/>
        </w:rPr>
        <w:t xml:space="preserve"> will be connected to an antenna, </w:t>
      </w:r>
      <w:r w:rsidR="005B2554">
        <w:rPr>
          <w:rFonts w:ascii="Times New Roman" w:eastAsia="Times New Roman" w:hAnsi="Times New Roman" w:cs="Times New Roman"/>
          <w:sz w:val="24"/>
          <w:szCs w:val="24"/>
        </w:rPr>
        <w:t>an RF switc</w:t>
      </w:r>
      <w:r w:rsidR="002E2AA4">
        <w:rPr>
          <w:rFonts w:ascii="Times New Roman" w:eastAsia="Times New Roman" w:hAnsi="Times New Roman" w:cs="Times New Roman"/>
          <w:sz w:val="24"/>
          <w:szCs w:val="24"/>
        </w:rPr>
        <w:t xml:space="preserve">h for synchronization purposes, </w:t>
      </w:r>
      <w:commentRangeStart w:id="1"/>
      <w:r w:rsidR="002E2AA4">
        <w:rPr>
          <w:rFonts w:ascii="Times New Roman" w:eastAsia="Times New Roman" w:hAnsi="Times New Roman" w:cs="Times New Roman"/>
          <w:sz w:val="24"/>
          <w:szCs w:val="24"/>
        </w:rPr>
        <w:t>and a Raspberry Pi</w:t>
      </w:r>
      <w:commentRangeEnd w:id="1"/>
      <w:r w:rsidR="00D80789">
        <w:rPr>
          <w:rStyle w:val="CommentReference"/>
        </w:rPr>
        <w:commentReference w:id="1"/>
      </w:r>
      <w:r w:rsidR="005E0E7A">
        <w:rPr>
          <w:rFonts w:ascii="Times New Roman" w:eastAsia="Times New Roman" w:hAnsi="Times New Roman" w:cs="Times New Roman"/>
          <w:sz w:val="24"/>
          <w:szCs w:val="24"/>
        </w:rPr>
        <w:t>. The Raspberry Pi serves as</w:t>
      </w:r>
      <w:r w:rsidR="002E2AA4">
        <w:rPr>
          <w:rFonts w:ascii="Times New Roman" w:eastAsia="Times New Roman" w:hAnsi="Times New Roman" w:cs="Times New Roman"/>
          <w:sz w:val="24"/>
          <w:szCs w:val="24"/>
        </w:rPr>
        <w:t xml:space="preserve"> an embedded device which will collect and analyze the characteristics of the received radio signal. Each Raspberry Pi will have an </w:t>
      </w:r>
      <w:r w:rsidR="002E2AA4" w:rsidRPr="002E2AA4">
        <w:rPr>
          <w:rFonts w:ascii="Times New Roman" w:hAnsi="Times New Roman" w:cs="Times New Roman"/>
          <w:sz w:val="24"/>
          <w:szCs w:val="24"/>
        </w:rPr>
        <w:t>open-source radio coding platform called GNU radio</w:t>
      </w:r>
      <w:r w:rsidR="002E2AA4">
        <w:rPr>
          <w:rFonts w:ascii="Times New Roman" w:hAnsi="Times New Roman" w:cs="Times New Roman"/>
          <w:sz w:val="24"/>
          <w:szCs w:val="24"/>
        </w:rPr>
        <w:t xml:space="preserve"> installed, </w:t>
      </w:r>
      <w:ins w:id="2" w:author="Julian" w:date="2018-06-24T12:51:00Z">
        <w:r w:rsidR="00D80789">
          <w:rPr>
            <w:rFonts w:ascii="Times New Roman" w:hAnsi="Times New Roman" w:cs="Times New Roman"/>
            <w:sz w:val="24"/>
            <w:szCs w:val="24"/>
          </w:rPr>
          <w:t xml:space="preserve">and will be </w:t>
        </w:r>
      </w:ins>
      <w:r w:rsidR="002E2AA4">
        <w:rPr>
          <w:rFonts w:ascii="Times New Roman" w:hAnsi="Times New Roman" w:cs="Times New Roman"/>
          <w:sz w:val="24"/>
          <w:szCs w:val="24"/>
        </w:rPr>
        <w:t>equipped with the software protocols necessary for obtaining accurate AoA measurements</w:t>
      </w:r>
      <w:r w:rsidR="005E0E7A">
        <w:rPr>
          <w:rFonts w:ascii="Times New Roman" w:hAnsi="Times New Roman" w:cs="Times New Roman"/>
          <w:sz w:val="24"/>
          <w:szCs w:val="24"/>
        </w:rPr>
        <w:t>, which will then allow us to triangulate a signal location</w:t>
      </w:r>
      <w:r w:rsidR="002E2AA4" w:rsidRPr="002E2AA4">
        <w:rPr>
          <w:rFonts w:ascii="Times New Roman" w:hAnsi="Times New Roman" w:cs="Times New Roman"/>
          <w:sz w:val="24"/>
          <w:szCs w:val="24"/>
        </w:rPr>
        <w:t>.</w:t>
      </w:r>
      <w:r w:rsidR="00470759">
        <w:rPr>
          <w:rFonts w:ascii="Times New Roman" w:hAnsi="Times New Roman" w:cs="Times New Roman"/>
          <w:sz w:val="24"/>
          <w:szCs w:val="24"/>
        </w:rPr>
        <w:t xml:space="preserve"> </w:t>
      </w:r>
    </w:p>
    <w:p w14:paraId="50AA83E8" w14:textId="77777777" w:rsidR="00121774" w:rsidRDefault="00121774">
      <w:pPr>
        <w:rPr>
          <w:rFonts w:ascii="Times New Roman" w:eastAsia="Times New Roman" w:hAnsi="Times New Roman" w:cs="Times New Roman"/>
          <w:sz w:val="24"/>
          <w:szCs w:val="24"/>
        </w:rPr>
      </w:pPr>
    </w:p>
    <w:p w14:paraId="3893459B" w14:textId="77777777" w:rsidR="00FC6C4D" w:rsidRPr="000A13F1" w:rsidRDefault="005B2554">
      <w:pPr>
        <w:rPr>
          <w:rFonts w:ascii="Times New Roman" w:eastAsia="Times New Roman" w:hAnsi="Times New Roman" w:cs="Times New Roman"/>
          <w:b/>
          <w:sz w:val="28"/>
          <w:szCs w:val="28"/>
        </w:rPr>
      </w:pPr>
      <w:r w:rsidRPr="000A13F1">
        <w:rPr>
          <w:rFonts w:ascii="Times New Roman" w:eastAsia="Times New Roman" w:hAnsi="Times New Roman" w:cs="Times New Roman"/>
          <w:b/>
          <w:sz w:val="28"/>
          <w:szCs w:val="28"/>
        </w:rPr>
        <w:t>II. Introduction</w:t>
      </w:r>
    </w:p>
    <w:p w14:paraId="04E21B7C" w14:textId="77777777" w:rsidR="00FC6C4D" w:rsidRDefault="00FC6C4D">
      <w:pPr>
        <w:rPr>
          <w:rFonts w:ascii="Times New Roman" w:eastAsia="Times New Roman" w:hAnsi="Times New Roman" w:cs="Times New Roman"/>
          <w:sz w:val="24"/>
          <w:szCs w:val="24"/>
        </w:rPr>
      </w:pPr>
    </w:p>
    <w:p w14:paraId="71452528" w14:textId="77777777" w:rsidR="00FC6C4D" w:rsidRDefault="00B9005E">
      <w:pPr>
        <w:rPr>
          <w:rFonts w:ascii="Times New Roman" w:eastAsia="Times New Roman" w:hAnsi="Times New Roman" w:cs="Times New Roman"/>
          <w:sz w:val="24"/>
          <w:szCs w:val="24"/>
        </w:rPr>
      </w:pPr>
      <w:r w:rsidRPr="00B9005E">
        <w:rPr>
          <w:rFonts w:ascii="Times New Roman" w:hAnsi="Times New Roman" w:cs="Times New Roman"/>
          <w:sz w:val="24"/>
          <w:szCs w:val="24"/>
        </w:rPr>
        <w:t>The accurate and real-time localization of small-bodied animals in the field of ecology is imperative to determine individual- and species-level migratory patterns, social interactions, and other key behaviors.</w:t>
      </w:r>
      <w:r w:rsidR="005B2554">
        <w:rPr>
          <w:rFonts w:ascii="Times New Roman" w:eastAsia="Times New Roman" w:hAnsi="Times New Roman" w:cs="Times New Roman"/>
          <w:sz w:val="24"/>
          <w:szCs w:val="24"/>
        </w:rPr>
        <w:t xml:space="preserve"> Many </w:t>
      </w:r>
      <w:ins w:id="3" w:author="Julian" w:date="2018-06-24T12:51:00Z">
        <w:r w:rsidR="00D80789">
          <w:rPr>
            <w:rFonts w:ascii="Times New Roman" w:eastAsia="Times New Roman" w:hAnsi="Times New Roman" w:cs="Times New Roman"/>
            <w:sz w:val="24"/>
            <w:szCs w:val="24"/>
          </w:rPr>
          <w:t xml:space="preserve">previous </w:t>
        </w:r>
      </w:ins>
      <w:r w:rsidR="005B2554">
        <w:rPr>
          <w:rFonts w:ascii="Times New Roman" w:eastAsia="Times New Roman" w:hAnsi="Times New Roman" w:cs="Times New Roman"/>
          <w:sz w:val="24"/>
          <w:szCs w:val="24"/>
        </w:rPr>
        <w:t>attempts</w:t>
      </w:r>
      <w:ins w:id="4" w:author="Julian" w:date="2018-06-24T12:51:00Z">
        <w:r w:rsidR="00D80789">
          <w:rPr>
            <w:rFonts w:ascii="Times New Roman" w:eastAsia="Times New Roman" w:hAnsi="Times New Roman" w:cs="Times New Roman"/>
            <w:sz w:val="24"/>
            <w:szCs w:val="24"/>
          </w:rPr>
          <w:t xml:space="preserve"> </w:t>
        </w:r>
      </w:ins>
      <w:r w:rsidR="005B2554">
        <w:rPr>
          <w:rFonts w:ascii="Times New Roman" w:eastAsia="Times New Roman" w:hAnsi="Times New Roman" w:cs="Times New Roman"/>
          <w:sz w:val="24"/>
          <w:szCs w:val="24"/>
        </w:rPr>
        <w:t xml:space="preserve">[1,2,3] have been made to determine the </w:t>
      </w:r>
      <w:del w:id="5" w:author="Julian" w:date="2018-06-24T12:51:00Z">
        <w:r w:rsidR="005B2554" w:rsidDel="00D80789">
          <w:rPr>
            <w:rFonts w:ascii="Times New Roman" w:eastAsia="Times New Roman" w:hAnsi="Times New Roman" w:cs="Times New Roman"/>
            <w:sz w:val="24"/>
            <w:szCs w:val="24"/>
          </w:rPr>
          <w:delText xml:space="preserve">positioning </w:delText>
        </w:r>
      </w:del>
      <w:ins w:id="6" w:author="Julian" w:date="2018-06-24T12:51:00Z">
        <w:r w:rsidR="00D80789">
          <w:rPr>
            <w:rFonts w:ascii="Times New Roman" w:eastAsia="Times New Roman" w:hAnsi="Times New Roman" w:cs="Times New Roman"/>
            <w:sz w:val="24"/>
            <w:szCs w:val="24"/>
          </w:rPr>
          <w:t xml:space="preserve">positions </w:t>
        </w:r>
      </w:ins>
      <w:r w:rsidR="005B2554">
        <w:rPr>
          <w:rFonts w:ascii="Times New Roman" w:eastAsia="Times New Roman" w:hAnsi="Times New Roman" w:cs="Times New Roman"/>
          <w:sz w:val="24"/>
          <w:szCs w:val="24"/>
        </w:rPr>
        <w:t>of animals temporally and spatially</w:t>
      </w:r>
      <w:del w:id="7" w:author="Julian" w:date="2018-06-24T12:51:00Z">
        <w:r w:rsidR="005B2554" w:rsidDel="00D80789">
          <w:rPr>
            <w:rFonts w:ascii="Times New Roman" w:eastAsia="Times New Roman" w:hAnsi="Times New Roman" w:cs="Times New Roman"/>
            <w:sz w:val="24"/>
            <w:szCs w:val="24"/>
          </w:rPr>
          <w:delText xml:space="preserve"> in the past</w:delText>
        </w:r>
      </w:del>
      <w:r w:rsidR="005B2554">
        <w:rPr>
          <w:rFonts w:ascii="Times New Roman" w:eastAsia="Times New Roman" w:hAnsi="Times New Roman" w:cs="Times New Roman"/>
          <w:sz w:val="24"/>
          <w:szCs w:val="24"/>
        </w:rPr>
        <w:t xml:space="preserve">, but have been either inaccurate (errors over five meters) or have required constant manual human intervention. </w:t>
      </w:r>
      <w:commentRangeStart w:id="8"/>
      <w:r w:rsidR="005B2554">
        <w:rPr>
          <w:rFonts w:ascii="Times New Roman" w:eastAsia="Times New Roman" w:hAnsi="Times New Roman" w:cs="Times New Roman"/>
          <w:sz w:val="24"/>
          <w:szCs w:val="24"/>
        </w:rPr>
        <w:t>Since</w:t>
      </w:r>
      <w:commentRangeEnd w:id="8"/>
      <w:r w:rsidR="00D80789">
        <w:rPr>
          <w:rStyle w:val="CommentReference"/>
        </w:rPr>
        <w:commentReference w:id="8"/>
      </w:r>
      <w:r w:rsidR="005B2554">
        <w:rPr>
          <w:rFonts w:ascii="Times New Roman" w:eastAsia="Times New Roman" w:hAnsi="Times New Roman" w:cs="Times New Roman"/>
          <w:sz w:val="24"/>
          <w:szCs w:val="24"/>
        </w:rPr>
        <w:t xml:space="preserve"> direction finding requires wireless telecommunication, measurements have been thwarted by multipath interference from vegetation, electromagnetic interference, or other environmental conditions. Our objective is to develop a cost effective and automated system to track animal movements within the range of five meters while </w:t>
      </w:r>
      <w:del w:id="9" w:author="Julian" w:date="2018-06-24T12:54:00Z">
        <w:r w:rsidR="005B2554" w:rsidDel="00D80789">
          <w:rPr>
            <w:rFonts w:ascii="Times New Roman" w:eastAsia="Times New Roman" w:hAnsi="Times New Roman" w:cs="Times New Roman"/>
            <w:sz w:val="24"/>
            <w:szCs w:val="24"/>
          </w:rPr>
          <w:delText>taking into account</w:delText>
        </w:r>
      </w:del>
      <w:ins w:id="10" w:author="Julian" w:date="2018-06-24T12:54:00Z">
        <w:r w:rsidR="00D80789">
          <w:rPr>
            <w:rFonts w:ascii="Times New Roman" w:eastAsia="Times New Roman" w:hAnsi="Times New Roman" w:cs="Times New Roman"/>
            <w:sz w:val="24"/>
            <w:szCs w:val="24"/>
          </w:rPr>
          <w:t>compensating for</w:t>
        </w:r>
      </w:ins>
      <w:r w:rsidR="005B2554">
        <w:rPr>
          <w:rFonts w:ascii="Times New Roman" w:eastAsia="Times New Roman" w:hAnsi="Times New Roman" w:cs="Times New Roman"/>
          <w:sz w:val="24"/>
          <w:szCs w:val="24"/>
        </w:rPr>
        <w:t xml:space="preserve"> expected causes of error. Our proposed system consists of a receiver architecture that is built specifically for phase interferometry direction finding to facilitate accurate measurements from radio tags on tracked individuals. </w:t>
      </w:r>
    </w:p>
    <w:p w14:paraId="04AF69D1" w14:textId="77777777" w:rsidR="008C667B" w:rsidRDefault="008C667B">
      <w:pPr>
        <w:rPr>
          <w:rFonts w:ascii="Times New Roman" w:eastAsia="Times New Roman" w:hAnsi="Times New Roman" w:cs="Times New Roman"/>
          <w:sz w:val="24"/>
          <w:szCs w:val="24"/>
        </w:rPr>
      </w:pPr>
    </w:p>
    <w:p w14:paraId="587B3B2F" w14:textId="77777777" w:rsidR="00B2658C" w:rsidRDefault="00B2658C">
      <w:pPr>
        <w:rPr>
          <w:rFonts w:ascii="Times New Roman" w:eastAsia="Times New Roman" w:hAnsi="Times New Roman" w:cs="Times New Roman"/>
          <w:sz w:val="24"/>
          <w:szCs w:val="24"/>
        </w:rPr>
      </w:pPr>
    </w:p>
    <w:p w14:paraId="0A9A6620" w14:textId="77777777" w:rsidR="00B2658C" w:rsidRDefault="00B2658C">
      <w:pPr>
        <w:rPr>
          <w:rFonts w:ascii="Times New Roman" w:eastAsia="Times New Roman" w:hAnsi="Times New Roman" w:cs="Times New Roman"/>
          <w:sz w:val="24"/>
          <w:szCs w:val="24"/>
        </w:rPr>
      </w:pPr>
    </w:p>
    <w:p w14:paraId="604C8A40" w14:textId="77777777" w:rsidR="00FC6C4D" w:rsidRPr="000A13F1" w:rsidRDefault="005B2554">
      <w:pPr>
        <w:rPr>
          <w:rFonts w:ascii="Times New Roman" w:eastAsia="Times New Roman" w:hAnsi="Times New Roman" w:cs="Times New Roman"/>
          <w:b/>
          <w:sz w:val="28"/>
          <w:szCs w:val="28"/>
        </w:rPr>
      </w:pPr>
      <w:r w:rsidRPr="000A13F1">
        <w:rPr>
          <w:rFonts w:ascii="Times New Roman" w:eastAsia="Times New Roman" w:hAnsi="Times New Roman" w:cs="Times New Roman"/>
          <w:b/>
          <w:sz w:val="28"/>
          <w:szCs w:val="28"/>
        </w:rPr>
        <w:t>III. Review of Literature</w:t>
      </w:r>
    </w:p>
    <w:p w14:paraId="7360B507" w14:textId="77777777" w:rsidR="00FC6C4D" w:rsidRDefault="00FC6C4D">
      <w:pPr>
        <w:rPr>
          <w:rFonts w:ascii="Times New Roman" w:eastAsia="Times New Roman" w:hAnsi="Times New Roman" w:cs="Times New Roman"/>
          <w:sz w:val="24"/>
          <w:szCs w:val="24"/>
        </w:rPr>
      </w:pPr>
    </w:p>
    <w:p w14:paraId="600DD071" w14:textId="77777777" w:rsidR="00C41BC2" w:rsidRDefault="005B2554">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Many different techniques have been explored to achieve localization. </w:t>
      </w:r>
      <w:commentRangeStart w:id="11"/>
      <w:r>
        <w:rPr>
          <w:rFonts w:ascii="Times New Roman" w:eastAsia="Times New Roman" w:hAnsi="Times New Roman" w:cs="Times New Roman"/>
          <w:sz w:val="24"/>
          <w:szCs w:val="24"/>
        </w:rPr>
        <w:t>Transmitted signals</w:t>
      </w:r>
      <w:r w:rsidR="00B272ED">
        <w:rPr>
          <w:rFonts w:ascii="Times New Roman" w:eastAsia="Times New Roman" w:hAnsi="Times New Roman" w:cs="Times New Roman"/>
          <w:sz w:val="24"/>
          <w:szCs w:val="24"/>
        </w:rPr>
        <w:t xml:space="preserve"> received</w:t>
      </w:r>
      <w:r>
        <w:rPr>
          <w:rFonts w:ascii="Times New Roman" w:eastAsia="Times New Roman" w:hAnsi="Times New Roman" w:cs="Times New Roman"/>
          <w:sz w:val="24"/>
          <w:szCs w:val="24"/>
        </w:rPr>
        <w:t xml:space="preserve"> at antenna array elements can be quantized at receivers to provide phase difference information such as in phase interferometry </w:t>
      </w:r>
      <w:ins w:id="12" w:author="Julian" w:date="2018-06-24T12:55:00Z">
        <w:r w:rsidR="00D80789">
          <w:rPr>
            <w:rFonts w:ascii="Times New Roman" w:eastAsia="Times New Roman" w:hAnsi="Times New Roman" w:cs="Times New Roman"/>
            <w:sz w:val="24"/>
            <w:szCs w:val="24"/>
          </w:rPr>
          <w:t xml:space="preserve">approaches </w:t>
        </w:r>
      </w:ins>
      <w:r>
        <w:rPr>
          <w:rFonts w:ascii="Times New Roman" w:eastAsia="Times New Roman" w:hAnsi="Times New Roman" w:cs="Times New Roman"/>
          <w:sz w:val="24"/>
          <w:szCs w:val="24"/>
        </w:rPr>
        <w:t>[4,</w:t>
      </w:r>
      <w:commentRangeStart w:id="13"/>
      <w:ins w:id="14" w:author="Julian" w:date="2018-06-24T12:58:00Z">
        <w:r w:rsidR="00F61BB0">
          <w:rPr>
            <w:rFonts w:ascii="Times New Roman" w:eastAsia="Times New Roman" w:hAnsi="Times New Roman" w:cs="Times New Roman"/>
            <w:sz w:val="24"/>
            <w:szCs w:val="24"/>
          </w:rPr>
          <w:t xml:space="preserve"> </w:t>
        </w:r>
      </w:ins>
      <w:r>
        <w:rPr>
          <w:rFonts w:ascii="Times New Roman" w:eastAsia="Times New Roman" w:hAnsi="Times New Roman" w:cs="Times New Roman"/>
          <w:sz w:val="24"/>
          <w:szCs w:val="24"/>
        </w:rPr>
        <w:t>6</w:t>
      </w:r>
      <w:commentRangeEnd w:id="13"/>
      <w:r w:rsidR="00F61BB0">
        <w:rPr>
          <w:rStyle w:val="CommentReference"/>
        </w:rPr>
        <w:commentReference w:id="13"/>
      </w:r>
      <w:r>
        <w:rPr>
          <w:rFonts w:ascii="Times New Roman" w:eastAsia="Times New Roman" w:hAnsi="Times New Roman" w:cs="Times New Roman"/>
          <w:sz w:val="24"/>
          <w:szCs w:val="24"/>
        </w:rPr>
        <w:t>].</w:t>
      </w:r>
      <w:commentRangeEnd w:id="11"/>
      <w:r w:rsidR="00D80789">
        <w:rPr>
          <w:rStyle w:val="CommentReference"/>
        </w:rPr>
        <w:commentReference w:id="11"/>
      </w:r>
      <w:r>
        <w:rPr>
          <w:rFonts w:ascii="Times New Roman" w:eastAsia="Times New Roman" w:hAnsi="Times New Roman" w:cs="Times New Roman"/>
          <w:sz w:val="24"/>
          <w:szCs w:val="24"/>
        </w:rPr>
        <w:t xml:space="preserve"> </w:t>
      </w:r>
      <w:r w:rsidR="00B272ED">
        <w:rPr>
          <w:rFonts w:ascii="Times New Roman" w:eastAsia="Times New Roman" w:hAnsi="Times New Roman" w:cs="Times New Roman"/>
          <w:sz w:val="24"/>
          <w:szCs w:val="24"/>
        </w:rPr>
        <w:t>However, p</w:t>
      </w:r>
      <w:r>
        <w:rPr>
          <w:rFonts w:ascii="Times New Roman" w:eastAsia="Times New Roman" w:hAnsi="Times New Roman" w:cs="Times New Roman"/>
          <w:sz w:val="24"/>
          <w:szCs w:val="24"/>
        </w:rPr>
        <w:t>hase based measurements can be skewed by multipath effects in the environment by constructive and destructive interference</w:t>
      </w:r>
      <w:r w:rsidR="00B272E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[6]. </w:t>
      </w:r>
      <w:commentRangeStart w:id="15"/>
      <w:r w:rsidR="00C41BC2">
        <w:rPr>
          <w:rFonts w:ascii="Times New Roman" w:eastAsia="Times New Roman" w:hAnsi="Times New Roman" w:cs="Times New Roman"/>
          <w:sz w:val="24"/>
          <w:szCs w:val="24"/>
        </w:rPr>
        <w:t>In this literature review, we discuss methods to increase multipath resiliency in AoA methods and examine the strengths and weaknesses of widely used localization methods.</w:t>
      </w:r>
      <w:commentRangeEnd w:id="15"/>
      <w:r w:rsidR="00D80789">
        <w:rPr>
          <w:rStyle w:val="CommentReference"/>
        </w:rPr>
        <w:commentReference w:id="15"/>
      </w:r>
    </w:p>
    <w:p w14:paraId="0D02657B" w14:textId="77777777" w:rsidR="00C41BC2" w:rsidRDefault="00C41BC2">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2FFBDEC6" w14:textId="77777777" w:rsidR="00CD77EF" w:rsidRDefault="00CD77EF">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III. i. Received Signal Strength </w:t>
      </w:r>
    </w:p>
    <w:p w14:paraId="6C9E2985" w14:textId="77777777" w:rsidR="00CD77EF" w:rsidRDefault="00CD77EF">
      <w:pPr>
        <w:rPr>
          <w:rFonts w:ascii="Times New Roman" w:eastAsia="Times New Roman" w:hAnsi="Times New Roman" w:cs="Times New Roman"/>
          <w:sz w:val="24"/>
          <w:szCs w:val="24"/>
        </w:rPr>
      </w:pPr>
    </w:p>
    <w:p w14:paraId="0AABBA1F" w14:textId="77777777" w:rsidR="005349F2" w:rsidRDefault="001A35B1">
      <w:pPr>
        <w:rPr>
          <w:rFonts w:ascii="Times New Roman" w:eastAsia="Times New Roman" w:hAnsi="Times New Roman" w:cs="Times New Roman"/>
          <w:sz w:val="24"/>
          <w:szCs w:val="24"/>
        </w:rPr>
      </w:pPr>
      <w:r>
        <w:rPr>
          <w:rFonts w:ascii="Times New Roman" w:eastAsia="Times New Roman" w:hAnsi="Times New Roman" w:cs="Times New Roman"/>
          <w:sz w:val="24"/>
          <w:szCs w:val="24"/>
        </w:rPr>
        <w:t>One widely used method to position RF sources is R</w:t>
      </w:r>
      <w:r w:rsidR="005B2554">
        <w:rPr>
          <w:rFonts w:ascii="Times New Roman" w:eastAsia="Times New Roman" w:hAnsi="Times New Roman" w:cs="Times New Roman"/>
          <w:sz w:val="24"/>
          <w:szCs w:val="24"/>
        </w:rPr>
        <w:t xml:space="preserve">eceived </w:t>
      </w:r>
      <w:r>
        <w:rPr>
          <w:rFonts w:ascii="Times New Roman" w:eastAsia="Times New Roman" w:hAnsi="Times New Roman" w:cs="Times New Roman"/>
          <w:sz w:val="24"/>
          <w:szCs w:val="24"/>
        </w:rPr>
        <w:t>S</w:t>
      </w:r>
      <w:r w:rsidR="005B2554">
        <w:rPr>
          <w:rFonts w:ascii="Times New Roman" w:eastAsia="Times New Roman" w:hAnsi="Times New Roman" w:cs="Times New Roman"/>
          <w:sz w:val="24"/>
          <w:szCs w:val="24"/>
        </w:rPr>
        <w:t xml:space="preserve">ignal </w:t>
      </w:r>
      <w:r>
        <w:rPr>
          <w:rFonts w:ascii="Times New Roman" w:eastAsia="Times New Roman" w:hAnsi="Times New Roman" w:cs="Times New Roman"/>
          <w:sz w:val="24"/>
          <w:szCs w:val="24"/>
        </w:rPr>
        <w:t>S</w:t>
      </w:r>
      <w:r w:rsidR="005B2554">
        <w:rPr>
          <w:rFonts w:ascii="Times New Roman" w:eastAsia="Times New Roman" w:hAnsi="Times New Roman" w:cs="Times New Roman"/>
          <w:sz w:val="24"/>
          <w:szCs w:val="24"/>
        </w:rPr>
        <w:t xml:space="preserve">trength </w:t>
      </w:r>
      <w:r w:rsidR="005D2C2E">
        <w:rPr>
          <w:rFonts w:ascii="Times New Roman" w:eastAsia="Times New Roman" w:hAnsi="Times New Roman" w:cs="Times New Roman"/>
          <w:sz w:val="24"/>
          <w:szCs w:val="24"/>
        </w:rPr>
        <w:t>(RSS)</w:t>
      </w:r>
      <w:r>
        <w:rPr>
          <w:rFonts w:ascii="Times New Roman" w:eastAsia="Times New Roman" w:hAnsi="Times New Roman" w:cs="Times New Roman"/>
          <w:sz w:val="24"/>
          <w:szCs w:val="24"/>
        </w:rPr>
        <w:t xml:space="preserve">. </w:t>
      </w:r>
      <w:commentRangeStart w:id="16"/>
      <w:r>
        <w:rPr>
          <w:rFonts w:ascii="Times New Roman" w:eastAsia="Times New Roman" w:hAnsi="Times New Roman" w:cs="Times New Roman"/>
          <w:sz w:val="24"/>
          <w:szCs w:val="24"/>
        </w:rPr>
        <w:t>RSS</w:t>
      </w:r>
      <w:r w:rsidR="005D2C2E">
        <w:rPr>
          <w:rFonts w:ascii="Times New Roman" w:eastAsia="Times New Roman" w:hAnsi="Times New Roman" w:cs="Times New Roman"/>
          <w:sz w:val="24"/>
          <w:szCs w:val="24"/>
        </w:rPr>
        <w:t xml:space="preserve"> </w:t>
      </w:r>
      <w:r w:rsidR="005B2554">
        <w:rPr>
          <w:rFonts w:ascii="Times New Roman" w:eastAsia="Times New Roman" w:hAnsi="Times New Roman" w:cs="Times New Roman"/>
          <w:sz w:val="24"/>
          <w:szCs w:val="24"/>
        </w:rPr>
        <w:t>can be used for localization through several different algorithms</w:t>
      </w:r>
      <w:r w:rsidR="009164A4">
        <w:rPr>
          <w:rFonts w:ascii="Times New Roman" w:eastAsia="Times New Roman" w:hAnsi="Times New Roman" w:cs="Times New Roman"/>
          <w:sz w:val="24"/>
          <w:szCs w:val="24"/>
        </w:rPr>
        <w:t xml:space="preserve"> [5]</w:t>
      </w:r>
      <w:r w:rsidR="005E0E7A">
        <w:rPr>
          <w:rFonts w:ascii="Times New Roman" w:eastAsia="Times New Roman" w:hAnsi="Times New Roman" w:cs="Times New Roman"/>
          <w:sz w:val="24"/>
          <w:szCs w:val="24"/>
        </w:rPr>
        <w:t>;</w:t>
      </w:r>
      <w:r w:rsidR="005B2554">
        <w:rPr>
          <w:rFonts w:ascii="Times New Roman" w:eastAsia="Times New Roman" w:hAnsi="Times New Roman" w:cs="Times New Roman"/>
          <w:sz w:val="24"/>
          <w:szCs w:val="24"/>
        </w:rPr>
        <w:t xml:space="preserve"> </w:t>
      </w:r>
      <w:commentRangeEnd w:id="16"/>
      <w:r w:rsidR="00F61BB0">
        <w:rPr>
          <w:rStyle w:val="CommentReference"/>
        </w:rPr>
        <w:commentReference w:id="16"/>
      </w:r>
      <w:r w:rsidR="005B2554">
        <w:rPr>
          <w:rFonts w:ascii="Times New Roman" w:eastAsia="Times New Roman" w:hAnsi="Times New Roman" w:cs="Times New Roman"/>
          <w:sz w:val="24"/>
          <w:szCs w:val="24"/>
        </w:rPr>
        <w:t>however</w:t>
      </w:r>
      <w:r w:rsidR="005E0E7A">
        <w:rPr>
          <w:rFonts w:ascii="Times New Roman" w:eastAsia="Times New Roman" w:hAnsi="Times New Roman" w:cs="Times New Roman"/>
          <w:sz w:val="24"/>
          <w:szCs w:val="24"/>
        </w:rPr>
        <w:t>,</w:t>
      </w:r>
      <w:r w:rsidR="005B2554">
        <w:rPr>
          <w:rFonts w:ascii="Times New Roman" w:eastAsia="Times New Roman" w:hAnsi="Times New Roman" w:cs="Times New Roman"/>
          <w:sz w:val="24"/>
          <w:szCs w:val="24"/>
        </w:rPr>
        <w:t xml:space="preserve"> these metrics have been found to be unreliable</w:t>
      </w:r>
      <w:r w:rsidR="00FF743A">
        <w:rPr>
          <w:rFonts w:ascii="Times New Roman" w:eastAsia="Times New Roman" w:hAnsi="Times New Roman" w:cs="Times New Roman"/>
          <w:sz w:val="24"/>
          <w:szCs w:val="24"/>
        </w:rPr>
        <w:t>.</w:t>
      </w:r>
      <w:r w:rsidR="005B2554">
        <w:rPr>
          <w:rFonts w:ascii="Times New Roman" w:eastAsia="Times New Roman" w:hAnsi="Times New Roman" w:cs="Times New Roman"/>
          <w:sz w:val="24"/>
          <w:szCs w:val="24"/>
        </w:rPr>
        <w:t xml:space="preserve"> </w:t>
      </w:r>
      <w:r w:rsidR="00FF743A">
        <w:rPr>
          <w:rFonts w:ascii="Times New Roman" w:eastAsia="Times New Roman" w:hAnsi="Times New Roman" w:cs="Times New Roman"/>
          <w:sz w:val="24"/>
          <w:szCs w:val="24"/>
        </w:rPr>
        <w:t xml:space="preserve">This is </w:t>
      </w:r>
      <w:r w:rsidR="009164A4">
        <w:rPr>
          <w:rFonts w:ascii="Times New Roman" w:eastAsia="Times New Roman" w:hAnsi="Times New Roman" w:cs="Times New Roman"/>
          <w:sz w:val="24"/>
          <w:szCs w:val="24"/>
        </w:rPr>
        <w:t xml:space="preserve">because </w:t>
      </w:r>
      <w:r w:rsidR="005D2C2E">
        <w:rPr>
          <w:rFonts w:ascii="Times New Roman" w:eastAsia="Times New Roman" w:hAnsi="Times New Roman" w:cs="Times New Roman"/>
          <w:sz w:val="24"/>
          <w:szCs w:val="24"/>
        </w:rPr>
        <w:t>RSS</w:t>
      </w:r>
      <w:r w:rsidR="00D2562B">
        <w:rPr>
          <w:rFonts w:ascii="Times New Roman" w:eastAsia="Times New Roman" w:hAnsi="Times New Roman" w:cs="Times New Roman"/>
          <w:sz w:val="24"/>
          <w:szCs w:val="24"/>
        </w:rPr>
        <w:t xml:space="preserve"> values</w:t>
      </w:r>
      <w:r w:rsidR="005D2C2E">
        <w:rPr>
          <w:rFonts w:ascii="Times New Roman" w:eastAsia="Times New Roman" w:hAnsi="Times New Roman" w:cs="Times New Roman"/>
          <w:sz w:val="24"/>
          <w:szCs w:val="24"/>
        </w:rPr>
        <w:t xml:space="preserve"> </w:t>
      </w:r>
      <w:r w:rsidR="00D2562B">
        <w:rPr>
          <w:rFonts w:ascii="Times New Roman" w:eastAsia="Times New Roman" w:hAnsi="Times New Roman" w:cs="Times New Roman"/>
          <w:sz w:val="24"/>
          <w:szCs w:val="24"/>
        </w:rPr>
        <w:t>fluctuate based on the complexity of the environment</w:t>
      </w:r>
      <w:r w:rsidR="00491FA1">
        <w:rPr>
          <w:rFonts w:ascii="Times New Roman" w:eastAsia="Times New Roman" w:hAnsi="Times New Roman" w:cs="Times New Roman"/>
          <w:sz w:val="24"/>
          <w:szCs w:val="24"/>
        </w:rPr>
        <w:t xml:space="preserve"> </w:t>
      </w:r>
      <w:r w:rsidR="009164A4">
        <w:rPr>
          <w:rFonts w:ascii="Times New Roman" w:eastAsia="Times New Roman" w:hAnsi="Times New Roman" w:cs="Times New Roman"/>
          <w:sz w:val="24"/>
          <w:szCs w:val="24"/>
        </w:rPr>
        <w:t xml:space="preserve">and </w:t>
      </w:r>
      <w:r w:rsidR="00D2562B">
        <w:rPr>
          <w:rFonts w:ascii="Times New Roman" w:eastAsia="Times New Roman" w:hAnsi="Times New Roman" w:cs="Times New Roman"/>
          <w:sz w:val="24"/>
          <w:szCs w:val="24"/>
        </w:rPr>
        <w:t xml:space="preserve">are susceptible to </w:t>
      </w:r>
      <w:r w:rsidR="009164A4">
        <w:rPr>
          <w:rFonts w:ascii="Times New Roman" w:eastAsia="Times New Roman" w:hAnsi="Times New Roman" w:cs="Times New Roman"/>
          <w:sz w:val="24"/>
          <w:szCs w:val="24"/>
        </w:rPr>
        <w:t>interference</w:t>
      </w:r>
      <w:r w:rsidR="005D2C2E">
        <w:rPr>
          <w:rFonts w:ascii="Times New Roman" w:eastAsia="Times New Roman" w:hAnsi="Times New Roman" w:cs="Times New Roman"/>
          <w:sz w:val="24"/>
          <w:szCs w:val="24"/>
        </w:rPr>
        <w:t xml:space="preserve"> from other transmitting sources</w:t>
      </w:r>
      <w:r w:rsidR="00FF743A">
        <w:rPr>
          <w:rFonts w:ascii="Times New Roman" w:eastAsia="Times New Roman" w:hAnsi="Times New Roman" w:cs="Times New Roman"/>
          <w:sz w:val="24"/>
          <w:szCs w:val="24"/>
        </w:rPr>
        <w:t xml:space="preserve"> [1</w:t>
      </w:r>
      <w:del w:id="17" w:author="Julian" w:date="2018-06-24T12:58:00Z">
        <w:r w:rsidR="00FF743A" w:rsidDel="00F61BB0">
          <w:rPr>
            <w:rFonts w:ascii="Times New Roman" w:eastAsia="Times New Roman" w:hAnsi="Times New Roman" w:cs="Times New Roman"/>
            <w:sz w:val="24"/>
            <w:szCs w:val="24"/>
          </w:rPr>
          <w:delText>]</w:delText>
        </w:r>
        <w:r w:rsidR="00491FA1" w:rsidDel="00F61BB0">
          <w:rPr>
            <w:rFonts w:ascii="Times New Roman" w:eastAsia="Times New Roman" w:hAnsi="Times New Roman" w:cs="Times New Roman"/>
            <w:sz w:val="24"/>
            <w:szCs w:val="24"/>
          </w:rPr>
          <w:delText>, [</w:delText>
        </w:r>
      </w:del>
      <w:ins w:id="18" w:author="Julian" w:date="2018-06-24T12:58:00Z">
        <w:r w:rsidR="00F61BB0">
          <w:rPr>
            <w:rFonts w:ascii="Times New Roman" w:eastAsia="Times New Roman" w:hAnsi="Times New Roman" w:cs="Times New Roman"/>
            <w:sz w:val="24"/>
            <w:szCs w:val="24"/>
          </w:rPr>
          <w:t xml:space="preserve">, </w:t>
        </w:r>
      </w:ins>
      <w:r w:rsidR="001A05DF">
        <w:rPr>
          <w:rFonts w:ascii="Times New Roman" w:eastAsia="Times New Roman" w:hAnsi="Times New Roman" w:cs="Times New Roman"/>
          <w:sz w:val="24"/>
          <w:szCs w:val="24"/>
        </w:rPr>
        <w:t>15</w:t>
      </w:r>
      <w:r w:rsidR="00491FA1">
        <w:rPr>
          <w:rFonts w:ascii="Times New Roman" w:eastAsia="Times New Roman" w:hAnsi="Times New Roman" w:cs="Times New Roman"/>
          <w:sz w:val="24"/>
          <w:szCs w:val="24"/>
        </w:rPr>
        <w:t>]</w:t>
      </w:r>
      <w:r w:rsidR="005B2554">
        <w:rPr>
          <w:rFonts w:ascii="Times New Roman" w:eastAsia="Times New Roman" w:hAnsi="Times New Roman" w:cs="Times New Roman"/>
          <w:sz w:val="24"/>
          <w:szCs w:val="24"/>
        </w:rPr>
        <w:t>.</w:t>
      </w:r>
      <w:r w:rsidR="00491FA1">
        <w:rPr>
          <w:rFonts w:ascii="Times New Roman" w:eastAsia="Times New Roman" w:hAnsi="Times New Roman" w:cs="Times New Roman"/>
          <w:sz w:val="24"/>
          <w:szCs w:val="24"/>
        </w:rPr>
        <w:t xml:space="preserve"> The </w:t>
      </w:r>
      <w:ins w:id="19" w:author="Julian" w:date="2018-06-24T12:59:00Z">
        <w:r w:rsidR="00F61BB0">
          <w:rPr>
            <w:rFonts w:ascii="Times New Roman" w:eastAsia="Times New Roman" w:hAnsi="Times New Roman" w:cs="Times New Roman"/>
            <w:sz w:val="24"/>
            <w:szCs w:val="24"/>
          </w:rPr>
          <w:t xml:space="preserve">susceptibility of the technique to the </w:t>
        </w:r>
      </w:ins>
      <w:r w:rsidR="00491FA1">
        <w:rPr>
          <w:rFonts w:ascii="Times New Roman" w:eastAsia="Times New Roman" w:hAnsi="Times New Roman" w:cs="Times New Roman"/>
          <w:sz w:val="24"/>
          <w:szCs w:val="24"/>
        </w:rPr>
        <w:t xml:space="preserve">complexity of the environment is a significant drawback in RSS because </w:t>
      </w:r>
      <w:ins w:id="20" w:author="Julian" w:date="2018-06-24T12:59:00Z">
        <w:r w:rsidR="00F61BB0">
          <w:rPr>
            <w:rFonts w:ascii="Times New Roman" w:eastAsia="Times New Roman" w:hAnsi="Times New Roman" w:cs="Times New Roman"/>
            <w:sz w:val="24"/>
            <w:szCs w:val="24"/>
          </w:rPr>
          <w:t xml:space="preserve">the strength of </w:t>
        </w:r>
      </w:ins>
      <w:r w:rsidR="00491FA1">
        <w:rPr>
          <w:rFonts w:ascii="Times New Roman" w:eastAsia="Times New Roman" w:hAnsi="Times New Roman" w:cs="Times New Roman"/>
          <w:sz w:val="24"/>
          <w:szCs w:val="24"/>
        </w:rPr>
        <w:t xml:space="preserve">a signal received at an antenna will likely be a vectoral combination of time-delayed signals, </w:t>
      </w:r>
      <w:del w:id="21" w:author="Julian" w:date="2018-06-24T13:00:00Z">
        <w:r w:rsidR="00491FA1" w:rsidDel="00F61BB0">
          <w:rPr>
            <w:rFonts w:ascii="Times New Roman" w:eastAsia="Times New Roman" w:hAnsi="Times New Roman" w:cs="Times New Roman"/>
            <w:sz w:val="24"/>
            <w:szCs w:val="24"/>
          </w:rPr>
          <w:delText xml:space="preserve">causing </w:delText>
        </w:r>
      </w:del>
      <w:ins w:id="22" w:author="Julian" w:date="2018-06-24T13:00:00Z">
        <w:r w:rsidR="00F61BB0">
          <w:rPr>
            <w:rFonts w:ascii="Times New Roman" w:eastAsia="Times New Roman" w:hAnsi="Times New Roman" w:cs="Times New Roman"/>
            <w:sz w:val="24"/>
            <w:szCs w:val="24"/>
          </w:rPr>
          <w:t>making</w:t>
        </w:r>
        <w:r w:rsidR="00F61BB0">
          <w:rPr>
            <w:rFonts w:ascii="Times New Roman" w:eastAsia="Times New Roman" w:hAnsi="Times New Roman" w:cs="Times New Roman"/>
            <w:sz w:val="24"/>
            <w:szCs w:val="24"/>
          </w:rPr>
          <w:t xml:space="preserve"> </w:t>
        </w:r>
      </w:ins>
      <w:r w:rsidR="00491FA1">
        <w:rPr>
          <w:rFonts w:ascii="Times New Roman" w:eastAsia="Times New Roman" w:hAnsi="Times New Roman" w:cs="Times New Roman"/>
          <w:sz w:val="24"/>
          <w:szCs w:val="24"/>
        </w:rPr>
        <w:t>RSS</w:t>
      </w:r>
      <w:del w:id="23" w:author="Julian" w:date="2018-06-24T13:00:00Z">
        <w:r w:rsidR="00491FA1" w:rsidDel="00F61BB0">
          <w:rPr>
            <w:rFonts w:ascii="Times New Roman" w:eastAsia="Times New Roman" w:hAnsi="Times New Roman" w:cs="Times New Roman"/>
            <w:sz w:val="24"/>
            <w:szCs w:val="24"/>
          </w:rPr>
          <w:delText xml:space="preserve"> </w:delText>
        </w:r>
      </w:del>
      <w:ins w:id="24" w:author="Julian" w:date="2018-06-24T13:00:00Z">
        <w:r w:rsidR="00F61BB0">
          <w:rPr>
            <w:rFonts w:ascii="Times New Roman" w:eastAsia="Times New Roman" w:hAnsi="Times New Roman" w:cs="Times New Roman"/>
            <w:sz w:val="24"/>
            <w:szCs w:val="24"/>
          </w:rPr>
          <w:t xml:space="preserve"> an inaccurate indicator of signal distance</w:t>
        </w:r>
      </w:ins>
      <w:del w:id="25" w:author="Julian" w:date="2018-06-24T13:00:00Z">
        <w:r w:rsidR="00491FA1" w:rsidDel="00F61BB0">
          <w:rPr>
            <w:rFonts w:ascii="Times New Roman" w:eastAsia="Times New Roman" w:hAnsi="Times New Roman" w:cs="Times New Roman"/>
            <w:sz w:val="24"/>
            <w:szCs w:val="24"/>
          </w:rPr>
          <w:delText>instability</w:delText>
        </w:r>
      </w:del>
      <w:r w:rsidR="00491FA1">
        <w:rPr>
          <w:rFonts w:ascii="Times New Roman" w:eastAsia="Times New Roman" w:hAnsi="Times New Roman" w:cs="Times New Roman"/>
          <w:sz w:val="24"/>
          <w:szCs w:val="24"/>
        </w:rPr>
        <w:t>.</w:t>
      </w:r>
    </w:p>
    <w:p w14:paraId="790FF2D4" w14:textId="77777777" w:rsidR="005349F2" w:rsidRDefault="005349F2">
      <w:pPr>
        <w:rPr>
          <w:rFonts w:ascii="Times New Roman" w:eastAsia="Times New Roman" w:hAnsi="Times New Roman" w:cs="Times New Roman"/>
          <w:sz w:val="24"/>
          <w:szCs w:val="24"/>
        </w:rPr>
      </w:pPr>
    </w:p>
    <w:p w14:paraId="73E3985D" w14:textId="77777777" w:rsidR="00CD77EF" w:rsidRDefault="00CD77EF">
      <w:pPr>
        <w:rPr>
          <w:rFonts w:ascii="Times New Roman" w:eastAsia="Times New Roman" w:hAnsi="Times New Roman" w:cs="Times New Roman"/>
          <w:sz w:val="24"/>
          <w:szCs w:val="24"/>
        </w:rPr>
      </w:pPr>
      <w:r>
        <w:rPr>
          <w:rFonts w:ascii="Times New Roman" w:eastAsia="Times New Roman" w:hAnsi="Times New Roman" w:cs="Times New Roman"/>
          <w:sz w:val="24"/>
          <w:szCs w:val="24"/>
        </w:rPr>
        <w:t>III. ii. Time Difference of Arrival</w:t>
      </w:r>
    </w:p>
    <w:p w14:paraId="7D59109B" w14:textId="77777777" w:rsidR="00CD77EF" w:rsidRDefault="00CD77EF">
      <w:pPr>
        <w:rPr>
          <w:rFonts w:ascii="Times New Roman" w:eastAsia="Times New Roman" w:hAnsi="Times New Roman" w:cs="Times New Roman"/>
          <w:sz w:val="24"/>
          <w:szCs w:val="24"/>
        </w:rPr>
      </w:pPr>
    </w:p>
    <w:p w14:paraId="5CDF0F01" w14:textId="77777777" w:rsidR="00656EF7" w:rsidRDefault="005349F2">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Another localization method is </w:t>
      </w:r>
      <w:r w:rsidR="008809F8">
        <w:rPr>
          <w:rFonts w:ascii="Times New Roman" w:eastAsia="Times New Roman" w:hAnsi="Times New Roman" w:cs="Times New Roman"/>
          <w:sz w:val="24"/>
          <w:szCs w:val="24"/>
        </w:rPr>
        <w:t>t</w:t>
      </w:r>
      <w:r w:rsidR="005B2554">
        <w:rPr>
          <w:rFonts w:ascii="Times New Roman" w:eastAsia="Times New Roman" w:hAnsi="Times New Roman" w:cs="Times New Roman"/>
          <w:sz w:val="24"/>
          <w:szCs w:val="24"/>
        </w:rPr>
        <w:t xml:space="preserve">ime </w:t>
      </w:r>
      <w:r w:rsidR="008809F8">
        <w:rPr>
          <w:rFonts w:ascii="Times New Roman" w:eastAsia="Times New Roman" w:hAnsi="Times New Roman" w:cs="Times New Roman"/>
          <w:sz w:val="24"/>
          <w:szCs w:val="24"/>
        </w:rPr>
        <w:t>d</w:t>
      </w:r>
      <w:r w:rsidR="005B2554">
        <w:rPr>
          <w:rFonts w:ascii="Times New Roman" w:eastAsia="Times New Roman" w:hAnsi="Times New Roman" w:cs="Times New Roman"/>
          <w:sz w:val="24"/>
          <w:szCs w:val="24"/>
        </w:rPr>
        <w:t xml:space="preserve">ifference of </w:t>
      </w:r>
      <w:r w:rsidR="008809F8">
        <w:rPr>
          <w:rFonts w:ascii="Times New Roman" w:eastAsia="Times New Roman" w:hAnsi="Times New Roman" w:cs="Times New Roman"/>
          <w:sz w:val="24"/>
          <w:szCs w:val="24"/>
        </w:rPr>
        <w:t>a</w:t>
      </w:r>
      <w:r w:rsidR="005B2554">
        <w:rPr>
          <w:rFonts w:ascii="Times New Roman" w:eastAsia="Times New Roman" w:hAnsi="Times New Roman" w:cs="Times New Roman"/>
          <w:sz w:val="24"/>
          <w:szCs w:val="24"/>
        </w:rPr>
        <w:t>rrival (TD</w:t>
      </w:r>
      <w:r w:rsidR="00CE6C48">
        <w:rPr>
          <w:rFonts w:ascii="Times New Roman" w:eastAsia="Times New Roman" w:hAnsi="Times New Roman" w:cs="Times New Roman"/>
          <w:sz w:val="24"/>
          <w:szCs w:val="24"/>
        </w:rPr>
        <w:t>O</w:t>
      </w:r>
      <w:r w:rsidR="005B2554">
        <w:rPr>
          <w:rFonts w:ascii="Times New Roman" w:eastAsia="Times New Roman" w:hAnsi="Times New Roman" w:cs="Times New Roman"/>
          <w:sz w:val="24"/>
          <w:szCs w:val="24"/>
        </w:rPr>
        <w:t>A)</w:t>
      </w:r>
      <w:r w:rsidR="00C41BC2">
        <w:rPr>
          <w:rFonts w:ascii="Times New Roman" w:eastAsia="Times New Roman" w:hAnsi="Times New Roman" w:cs="Times New Roman"/>
          <w:sz w:val="24"/>
          <w:szCs w:val="24"/>
        </w:rPr>
        <w:t xml:space="preserve">, </w:t>
      </w:r>
      <w:r w:rsidR="005E0E7A">
        <w:rPr>
          <w:rFonts w:ascii="Times New Roman" w:eastAsia="Times New Roman" w:hAnsi="Times New Roman" w:cs="Times New Roman"/>
          <w:sz w:val="24"/>
          <w:szCs w:val="24"/>
        </w:rPr>
        <w:t xml:space="preserve">in which </w:t>
      </w:r>
      <w:r w:rsidR="005B2554">
        <w:rPr>
          <w:rFonts w:ascii="Times New Roman" w:eastAsia="Times New Roman" w:hAnsi="Times New Roman" w:cs="Times New Roman"/>
          <w:sz w:val="24"/>
          <w:szCs w:val="24"/>
        </w:rPr>
        <w:t xml:space="preserve">the position of a transmitter is determined from </w:t>
      </w:r>
      <w:r w:rsidR="005E0E7A">
        <w:rPr>
          <w:rFonts w:ascii="Times New Roman" w:eastAsia="Times New Roman" w:hAnsi="Times New Roman" w:cs="Times New Roman"/>
          <w:sz w:val="24"/>
          <w:szCs w:val="24"/>
        </w:rPr>
        <w:t>the time differences between the arrival</w:t>
      </w:r>
      <w:del w:id="26" w:author="Julian" w:date="2018-06-24T13:01:00Z">
        <w:r w:rsidR="005E0E7A" w:rsidDel="00F61BB0">
          <w:rPr>
            <w:rFonts w:ascii="Times New Roman" w:eastAsia="Times New Roman" w:hAnsi="Times New Roman" w:cs="Times New Roman"/>
            <w:sz w:val="24"/>
            <w:szCs w:val="24"/>
          </w:rPr>
          <w:delText>s</w:delText>
        </w:r>
      </w:del>
      <w:r w:rsidR="005D2C2E">
        <w:rPr>
          <w:rFonts w:ascii="Times New Roman" w:eastAsia="Times New Roman" w:hAnsi="Times New Roman" w:cs="Times New Roman"/>
          <w:sz w:val="24"/>
          <w:szCs w:val="24"/>
        </w:rPr>
        <w:t xml:space="preserve"> of </w:t>
      </w:r>
      <w:r w:rsidR="00E05A73">
        <w:rPr>
          <w:rFonts w:ascii="Times New Roman" w:eastAsia="Times New Roman" w:hAnsi="Times New Roman" w:cs="Times New Roman"/>
          <w:sz w:val="24"/>
          <w:szCs w:val="24"/>
        </w:rPr>
        <w:t>a signal at</w:t>
      </w:r>
      <w:r w:rsidR="005E0E7A">
        <w:rPr>
          <w:rFonts w:ascii="Times New Roman" w:eastAsia="Times New Roman" w:hAnsi="Times New Roman" w:cs="Times New Roman"/>
          <w:sz w:val="24"/>
          <w:szCs w:val="24"/>
        </w:rPr>
        <w:t xml:space="preserve"> </w:t>
      </w:r>
      <w:ins w:id="27" w:author="Julian" w:date="2018-06-24T13:01:00Z">
        <w:r w:rsidR="00F61BB0">
          <w:rPr>
            <w:rFonts w:ascii="Times New Roman" w:eastAsia="Times New Roman" w:hAnsi="Times New Roman" w:cs="Times New Roman"/>
            <w:sz w:val="24"/>
            <w:szCs w:val="24"/>
          </w:rPr>
          <w:t xml:space="preserve">different </w:t>
        </w:r>
      </w:ins>
      <w:r w:rsidR="005E0E7A">
        <w:rPr>
          <w:rFonts w:ascii="Times New Roman" w:eastAsia="Times New Roman" w:hAnsi="Times New Roman" w:cs="Times New Roman"/>
          <w:sz w:val="24"/>
          <w:szCs w:val="24"/>
        </w:rPr>
        <w:t>receiver stations in a network</w:t>
      </w:r>
      <w:r w:rsidR="00FF743A">
        <w:rPr>
          <w:rFonts w:ascii="Times New Roman" w:eastAsia="Times New Roman" w:hAnsi="Times New Roman" w:cs="Times New Roman"/>
          <w:sz w:val="24"/>
          <w:szCs w:val="24"/>
        </w:rPr>
        <w:t xml:space="preserve"> [1]</w:t>
      </w:r>
      <w:r w:rsidR="005B2554">
        <w:rPr>
          <w:rFonts w:ascii="Times New Roman" w:eastAsia="Times New Roman" w:hAnsi="Times New Roman" w:cs="Times New Roman"/>
          <w:sz w:val="24"/>
          <w:szCs w:val="24"/>
        </w:rPr>
        <w:t>. TDOA systems are not as susceptible to multipath effects</w:t>
      </w:r>
      <w:r w:rsidR="00FF743A">
        <w:rPr>
          <w:rFonts w:ascii="Times New Roman" w:eastAsia="Times New Roman" w:hAnsi="Times New Roman" w:cs="Times New Roman"/>
          <w:sz w:val="24"/>
          <w:szCs w:val="24"/>
        </w:rPr>
        <w:t xml:space="preserve"> because a line of sight (LOS) signal always arrives at receivers before reflected copies of the </w:t>
      </w:r>
      <w:r w:rsidR="006F490B">
        <w:rPr>
          <w:rFonts w:ascii="Times New Roman" w:eastAsia="Times New Roman" w:hAnsi="Times New Roman" w:cs="Times New Roman"/>
          <w:sz w:val="24"/>
          <w:szCs w:val="24"/>
        </w:rPr>
        <w:t xml:space="preserve">LOS </w:t>
      </w:r>
      <w:r w:rsidR="00FF743A">
        <w:rPr>
          <w:rFonts w:ascii="Times New Roman" w:eastAsia="Times New Roman" w:hAnsi="Times New Roman" w:cs="Times New Roman"/>
          <w:sz w:val="24"/>
          <w:szCs w:val="24"/>
        </w:rPr>
        <w:t>signal arrive. However</w:t>
      </w:r>
      <w:r w:rsidR="005B2554">
        <w:rPr>
          <w:rFonts w:ascii="Times New Roman" w:eastAsia="Times New Roman" w:hAnsi="Times New Roman" w:cs="Times New Roman"/>
          <w:sz w:val="24"/>
          <w:szCs w:val="24"/>
        </w:rPr>
        <w:t xml:space="preserve">, obtaining precise positioning from </w:t>
      </w:r>
      <w:r w:rsidR="00FF743A">
        <w:rPr>
          <w:rFonts w:ascii="Times New Roman" w:eastAsia="Times New Roman" w:hAnsi="Times New Roman" w:cs="Times New Roman"/>
          <w:sz w:val="24"/>
          <w:szCs w:val="24"/>
        </w:rPr>
        <w:t>close proximity</w:t>
      </w:r>
      <w:r w:rsidR="005B2554">
        <w:rPr>
          <w:rFonts w:ascii="Times New Roman" w:eastAsia="Times New Roman" w:hAnsi="Times New Roman" w:cs="Times New Roman"/>
          <w:sz w:val="24"/>
          <w:szCs w:val="24"/>
        </w:rPr>
        <w:t xml:space="preserve"> transmitters in TDOA is difficult because </w:t>
      </w:r>
      <w:commentRangeStart w:id="28"/>
      <w:r w:rsidR="005B2554">
        <w:rPr>
          <w:rFonts w:ascii="Times New Roman" w:eastAsia="Times New Roman" w:hAnsi="Times New Roman" w:cs="Times New Roman"/>
          <w:sz w:val="24"/>
          <w:szCs w:val="24"/>
        </w:rPr>
        <w:t>nanosecond synchronization</w:t>
      </w:r>
      <w:r w:rsidR="006F490B">
        <w:rPr>
          <w:rFonts w:ascii="Times New Roman" w:eastAsia="Times New Roman" w:hAnsi="Times New Roman" w:cs="Times New Roman"/>
          <w:sz w:val="24"/>
          <w:szCs w:val="24"/>
        </w:rPr>
        <w:t xml:space="preserve"> among distributed ground-nodes</w:t>
      </w:r>
      <w:r w:rsidR="005B2554">
        <w:rPr>
          <w:rFonts w:ascii="Times New Roman" w:eastAsia="Times New Roman" w:hAnsi="Times New Roman" w:cs="Times New Roman"/>
          <w:sz w:val="24"/>
          <w:szCs w:val="24"/>
        </w:rPr>
        <w:t xml:space="preserve"> is required to compare lightspeed propagated signals</w:t>
      </w:r>
      <w:commentRangeEnd w:id="28"/>
      <w:r w:rsidR="00F61BB0">
        <w:rPr>
          <w:rStyle w:val="CommentReference"/>
        </w:rPr>
        <w:commentReference w:id="28"/>
      </w:r>
      <w:r w:rsidR="005B2554">
        <w:rPr>
          <w:rFonts w:ascii="Times New Roman" w:eastAsia="Times New Roman" w:hAnsi="Times New Roman" w:cs="Times New Roman"/>
          <w:sz w:val="24"/>
          <w:szCs w:val="24"/>
        </w:rPr>
        <w:t>.</w:t>
      </w:r>
      <w:r w:rsidR="00FF743A">
        <w:rPr>
          <w:rFonts w:ascii="Times New Roman" w:eastAsia="Times New Roman" w:hAnsi="Times New Roman" w:cs="Times New Roman"/>
          <w:sz w:val="24"/>
          <w:szCs w:val="24"/>
        </w:rPr>
        <w:t xml:space="preserve"> The “Thrifty” system in [1] </w:t>
      </w:r>
      <w:commentRangeStart w:id="29"/>
      <w:del w:id="30" w:author="Julian" w:date="2018-06-24T13:03:00Z">
        <w:r w:rsidR="00FF743A" w:rsidDel="00F61BB0">
          <w:rPr>
            <w:rFonts w:ascii="Times New Roman" w:eastAsia="Times New Roman" w:hAnsi="Times New Roman" w:cs="Times New Roman"/>
            <w:sz w:val="24"/>
            <w:szCs w:val="24"/>
          </w:rPr>
          <w:delText>surmounts</w:delText>
        </w:r>
      </w:del>
      <w:commentRangeEnd w:id="29"/>
      <w:r w:rsidR="00F61BB0">
        <w:rPr>
          <w:rStyle w:val="CommentReference"/>
        </w:rPr>
        <w:commentReference w:id="29"/>
      </w:r>
      <w:del w:id="31" w:author="Julian" w:date="2018-06-24T13:03:00Z">
        <w:r w:rsidR="00FF743A" w:rsidDel="00F61BB0">
          <w:rPr>
            <w:rFonts w:ascii="Times New Roman" w:eastAsia="Times New Roman" w:hAnsi="Times New Roman" w:cs="Times New Roman"/>
            <w:sz w:val="24"/>
            <w:szCs w:val="24"/>
          </w:rPr>
          <w:delText xml:space="preserve"> </w:delText>
        </w:r>
      </w:del>
      <w:commentRangeStart w:id="32"/>
      <w:ins w:id="33" w:author="Julian" w:date="2018-06-24T13:03:00Z">
        <w:r w:rsidR="00F61BB0">
          <w:rPr>
            <w:rFonts w:ascii="Times New Roman" w:eastAsia="Times New Roman" w:hAnsi="Times New Roman" w:cs="Times New Roman"/>
            <w:sz w:val="24"/>
            <w:szCs w:val="24"/>
          </w:rPr>
          <w:t>addresses</w:t>
        </w:r>
        <w:r w:rsidR="00F61BB0">
          <w:rPr>
            <w:rFonts w:ascii="Times New Roman" w:eastAsia="Times New Roman" w:hAnsi="Times New Roman" w:cs="Times New Roman"/>
            <w:sz w:val="24"/>
            <w:szCs w:val="24"/>
          </w:rPr>
          <w:t xml:space="preserve"> </w:t>
        </w:r>
      </w:ins>
      <w:r w:rsidR="00FF743A">
        <w:rPr>
          <w:rFonts w:ascii="Times New Roman" w:eastAsia="Times New Roman" w:hAnsi="Times New Roman" w:cs="Times New Roman"/>
          <w:sz w:val="24"/>
          <w:szCs w:val="24"/>
        </w:rPr>
        <w:t xml:space="preserve">this drawback in TDOA systems </w:t>
      </w:r>
      <w:commentRangeEnd w:id="32"/>
      <w:r w:rsidR="00F61BB0">
        <w:rPr>
          <w:rStyle w:val="CommentReference"/>
        </w:rPr>
        <w:commentReference w:id="32"/>
      </w:r>
      <w:r w:rsidR="00FF743A">
        <w:rPr>
          <w:rFonts w:ascii="Times New Roman" w:eastAsia="Times New Roman" w:hAnsi="Times New Roman" w:cs="Times New Roman"/>
          <w:sz w:val="24"/>
          <w:szCs w:val="24"/>
        </w:rPr>
        <w:t>by using direct sequence spread spectrum</w:t>
      </w:r>
      <w:r w:rsidR="00E05A73">
        <w:rPr>
          <w:rFonts w:ascii="Times New Roman" w:eastAsia="Times New Roman" w:hAnsi="Times New Roman" w:cs="Times New Roman"/>
          <w:sz w:val="24"/>
          <w:szCs w:val="24"/>
        </w:rPr>
        <w:t xml:space="preserve"> (DSSS)</w:t>
      </w:r>
      <w:r w:rsidR="00FF743A">
        <w:rPr>
          <w:rFonts w:ascii="Times New Roman" w:eastAsia="Times New Roman" w:hAnsi="Times New Roman" w:cs="Times New Roman"/>
          <w:sz w:val="24"/>
          <w:szCs w:val="24"/>
        </w:rPr>
        <w:t xml:space="preserve"> techniques </w:t>
      </w:r>
      <w:r w:rsidR="00E05A73">
        <w:rPr>
          <w:rFonts w:ascii="Times New Roman" w:eastAsia="Times New Roman" w:hAnsi="Times New Roman" w:cs="Times New Roman"/>
          <w:sz w:val="24"/>
          <w:szCs w:val="24"/>
        </w:rPr>
        <w:t xml:space="preserve">in order to align a received signal with a local template code at a receiver based on a Psuedo Random Noise (PRN) code. </w:t>
      </w:r>
      <w:r w:rsidR="00B53943">
        <w:rPr>
          <w:rFonts w:ascii="Times New Roman" w:eastAsia="Times New Roman" w:hAnsi="Times New Roman" w:cs="Times New Roman"/>
          <w:sz w:val="24"/>
          <w:szCs w:val="24"/>
        </w:rPr>
        <w:t xml:space="preserve">Since PRN codes have low auto-correlation (correlation between transmitted signal and local template is very low until </w:t>
      </w:r>
      <w:commentRangeStart w:id="34"/>
      <w:r w:rsidR="00B53943">
        <w:rPr>
          <w:rFonts w:ascii="Times New Roman" w:eastAsia="Times New Roman" w:hAnsi="Times New Roman" w:cs="Times New Roman"/>
          <w:sz w:val="24"/>
          <w:szCs w:val="24"/>
        </w:rPr>
        <w:t>peaks</w:t>
      </w:r>
      <w:commentRangeEnd w:id="34"/>
      <w:r w:rsidR="00F61BB0">
        <w:rPr>
          <w:rStyle w:val="CommentReference"/>
        </w:rPr>
        <w:commentReference w:id="34"/>
      </w:r>
      <w:r w:rsidR="00B53943">
        <w:rPr>
          <w:rFonts w:ascii="Times New Roman" w:eastAsia="Times New Roman" w:hAnsi="Times New Roman" w:cs="Times New Roman"/>
          <w:sz w:val="24"/>
          <w:szCs w:val="24"/>
        </w:rPr>
        <w:t xml:space="preserve"> are perfectly aligned), the arrival times of LOS signals can be determined accurately </w:t>
      </w:r>
      <w:commentRangeStart w:id="35"/>
      <w:r w:rsidR="00B53943">
        <w:rPr>
          <w:rFonts w:ascii="Times New Roman" w:eastAsia="Times New Roman" w:hAnsi="Times New Roman" w:cs="Times New Roman"/>
          <w:sz w:val="24"/>
          <w:szCs w:val="24"/>
        </w:rPr>
        <w:t xml:space="preserve">in time </w:t>
      </w:r>
      <w:commentRangeEnd w:id="35"/>
      <w:r w:rsidR="00F61BB0">
        <w:rPr>
          <w:rStyle w:val="CommentReference"/>
        </w:rPr>
        <w:commentReference w:id="35"/>
      </w:r>
      <w:r w:rsidR="00B53943">
        <w:rPr>
          <w:rFonts w:ascii="Times New Roman" w:eastAsia="Times New Roman" w:hAnsi="Times New Roman" w:cs="Times New Roman"/>
          <w:sz w:val="24"/>
          <w:szCs w:val="24"/>
        </w:rPr>
        <w:t xml:space="preserve">and </w:t>
      </w:r>
      <w:commentRangeStart w:id="36"/>
      <w:r w:rsidR="00B53943">
        <w:rPr>
          <w:rFonts w:ascii="Times New Roman" w:eastAsia="Times New Roman" w:hAnsi="Times New Roman" w:cs="Times New Roman"/>
          <w:sz w:val="24"/>
          <w:szCs w:val="24"/>
        </w:rPr>
        <w:t>aggregated on a centralized time frame</w:t>
      </w:r>
      <w:commentRangeEnd w:id="36"/>
      <w:r w:rsidR="00F61BB0">
        <w:rPr>
          <w:rStyle w:val="CommentReference"/>
        </w:rPr>
        <w:commentReference w:id="36"/>
      </w:r>
      <w:r w:rsidR="00B53943">
        <w:rPr>
          <w:rFonts w:ascii="Times New Roman" w:eastAsia="Times New Roman" w:hAnsi="Times New Roman" w:cs="Times New Roman"/>
          <w:sz w:val="24"/>
          <w:szCs w:val="24"/>
        </w:rPr>
        <w:t xml:space="preserve"> for comparing arrival times among distributed ground nodes. </w:t>
      </w:r>
      <w:r w:rsidR="006F490B">
        <w:rPr>
          <w:rFonts w:ascii="Times New Roman" w:eastAsia="Times New Roman" w:hAnsi="Times New Roman" w:cs="Times New Roman"/>
          <w:sz w:val="24"/>
          <w:szCs w:val="24"/>
        </w:rPr>
        <w:t>Additionally, the</w:t>
      </w:r>
      <w:r w:rsidR="00E05A73">
        <w:rPr>
          <w:rFonts w:ascii="Times New Roman" w:eastAsia="Times New Roman" w:hAnsi="Times New Roman" w:cs="Times New Roman"/>
          <w:sz w:val="24"/>
          <w:szCs w:val="24"/>
        </w:rPr>
        <w:t xml:space="preserve"> use of DSSS techniques does not only aid with </w:t>
      </w:r>
      <w:r w:rsidR="006F490B">
        <w:rPr>
          <w:rFonts w:ascii="Times New Roman" w:eastAsia="Times New Roman" w:hAnsi="Times New Roman" w:cs="Times New Roman"/>
          <w:sz w:val="24"/>
          <w:szCs w:val="24"/>
        </w:rPr>
        <w:t xml:space="preserve">network </w:t>
      </w:r>
      <w:r w:rsidR="00E05A73">
        <w:rPr>
          <w:rFonts w:ascii="Times New Roman" w:eastAsia="Times New Roman" w:hAnsi="Times New Roman" w:cs="Times New Roman"/>
          <w:sz w:val="24"/>
          <w:szCs w:val="24"/>
        </w:rPr>
        <w:t xml:space="preserve">synchronization but makes TDOA more robust against </w:t>
      </w:r>
      <w:r>
        <w:rPr>
          <w:rFonts w:ascii="Times New Roman" w:eastAsia="Times New Roman" w:hAnsi="Times New Roman" w:cs="Times New Roman"/>
          <w:sz w:val="24"/>
          <w:szCs w:val="24"/>
        </w:rPr>
        <w:t>noise/</w:t>
      </w:r>
      <w:r w:rsidR="00E05A73">
        <w:rPr>
          <w:rFonts w:ascii="Times New Roman" w:eastAsia="Times New Roman" w:hAnsi="Times New Roman" w:cs="Times New Roman"/>
          <w:sz w:val="24"/>
          <w:szCs w:val="24"/>
        </w:rPr>
        <w:t xml:space="preserve">interference by spreading the transmitted signal’s </w:t>
      </w:r>
      <w:r w:rsidR="00E05A73">
        <w:rPr>
          <w:rFonts w:ascii="Times New Roman" w:eastAsia="Times New Roman" w:hAnsi="Times New Roman" w:cs="Times New Roman"/>
          <w:sz w:val="24"/>
          <w:szCs w:val="24"/>
        </w:rPr>
        <w:lastRenderedPageBreak/>
        <w:t>bandwidth</w:t>
      </w:r>
      <w:r w:rsidR="006F490B">
        <w:rPr>
          <w:rFonts w:ascii="Times New Roman" w:eastAsia="Times New Roman" w:hAnsi="Times New Roman" w:cs="Times New Roman"/>
          <w:sz w:val="24"/>
          <w:szCs w:val="24"/>
        </w:rPr>
        <w:t>.</w:t>
      </w:r>
      <w:r w:rsidR="00644123">
        <w:rPr>
          <w:rFonts w:ascii="Times New Roman" w:eastAsia="Times New Roman" w:hAnsi="Times New Roman" w:cs="Times New Roman"/>
          <w:sz w:val="24"/>
          <w:szCs w:val="24"/>
        </w:rPr>
        <w:t xml:space="preserve"> Modulation schemes employed for DSSS and the cross correlation capabilities of PRN codes are described in III. v</w:t>
      </w:r>
      <w:r w:rsidR="00656EF7">
        <w:rPr>
          <w:rFonts w:ascii="Times New Roman" w:eastAsia="Times New Roman" w:hAnsi="Times New Roman" w:cs="Times New Roman"/>
          <w:sz w:val="24"/>
          <w:szCs w:val="24"/>
        </w:rPr>
        <w:t>.</w:t>
      </w:r>
    </w:p>
    <w:p w14:paraId="744F8D93" w14:textId="77777777" w:rsidR="00656EF7" w:rsidRDefault="00656EF7">
      <w:pPr>
        <w:rPr>
          <w:rFonts w:ascii="Times New Roman" w:eastAsia="Times New Roman" w:hAnsi="Times New Roman" w:cs="Times New Roman"/>
          <w:sz w:val="24"/>
          <w:szCs w:val="24"/>
        </w:rPr>
      </w:pPr>
    </w:p>
    <w:p w14:paraId="2AF7360B" w14:textId="77777777" w:rsidR="00656EF7" w:rsidRPr="00656EF7" w:rsidRDefault="00656EF7">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It is important to note that the system developed in [1] was tested in a LOS environment, and was not built to be versatile in dense multipath environments. This is most likely due to the fact that copies of a LOS signal can arrive at receivers </w:t>
      </w:r>
      <w:r w:rsidR="00A055EA">
        <w:rPr>
          <w:rFonts w:ascii="Times New Roman" w:eastAsia="Times New Roman" w:hAnsi="Times New Roman" w:cs="Times New Roman"/>
          <w:sz w:val="24"/>
          <w:szCs w:val="24"/>
        </w:rPr>
        <w:t xml:space="preserve">with a delay </w:t>
      </w:r>
      <w:r>
        <w:rPr>
          <w:rFonts w:ascii="Times New Roman" w:eastAsia="Times New Roman" w:hAnsi="Times New Roman" w:cs="Times New Roman"/>
          <w:sz w:val="24"/>
          <w:szCs w:val="24"/>
        </w:rPr>
        <w:t xml:space="preserve">greater than the chip length (binary 1’s and 0’s) in </w:t>
      </w:r>
      <w:r w:rsidR="00A055EA">
        <w:rPr>
          <w:rFonts w:ascii="Times New Roman" w:eastAsia="Times New Roman" w:hAnsi="Times New Roman" w:cs="Times New Roman"/>
          <w:sz w:val="24"/>
          <w:szCs w:val="24"/>
        </w:rPr>
        <w:t>the</w:t>
      </w:r>
      <w:r>
        <w:rPr>
          <w:rFonts w:ascii="Times New Roman" w:eastAsia="Times New Roman" w:hAnsi="Times New Roman" w:cs="Times New Roman"/>
          <w:sz w:val="24"/>
          <w:szCs w:val="24"/>
        </w:rPr>
        <w:t xml:space="preserve"> PRN sequence,</w:t>
      </w:r>
      <w:commentRangeStart w:id="37"/>
      <w:r>
        <w:rPr>
          <w:rFonts w:ascii="Times New Roman" w:eastAsia="Times New Roman" w:hAnsi="Times New Roman" w:cs="Times New Roman"/>
          <w:sz w:val="24"/>
          <w:szCs w:val="24"/>
        </w:rPr>
        <w:t xml:space="preserve"> so that there would be added chips in the LOS PRN code</w:t>
      </w:r>
      <w:r w:rsidR="00A055EA">
        <w:rPr>
          <w:rFonts w:ascii="Times New Roman" w:eastAsia="Times New Roman" w:hAnsi="Times New Roman" w:cs="Times New Roman"/>
          <w:sz w:val="24"/>
          <w:szCs w:val="24"/>
        </w:rPr>
        <w:t xml:space="preserve"> [</w:t>
      </w:r>
      <w:r w:rsidR="001A05DF">
        <w:rPr>
          <w:rFonts w:ascii="Times New Roman" w:eastAsia="Times New Roman" w:hAnsi="Times New Roman" w:cs="Times New Roman"/>
          <w:sz w:val="24"/>
          <w:szCs w:val="24"/>
        </w:rPr>
        <w:t>18</w:t>
      </w:r>
      <w:r w:rsidR="00A055EA">
        <w:rPr>
          <w:rFonts w:ascii="Times New Roman" w:eastAsia="Times New Roman" w:hAnsi="Times New Roman" w:cs="Times New Roman"/>
          <w:sz w:val="24"/>
          <w:szCs w:val="24"/>
        </w:rPr>
        <w:t>]</w:t>
      </w:r>
      <w:commentRangeEnd w:id="37"/>
      <w:r w:rsidR="00E35C2B">
        <w:rPr>
          <w:rStyle w:val="CommentReference"/>
        </w:rPr>
        <w:commentReference w:id="37"/>
      </w:r>
      <w:r w:rsidR="00A055EA">
        <w:rPr>
          <w:rFonts w:ascii="Times New Roman" w:eastAsia="Times New Roman" w:hAnsi="Times New Roman" w:cs="Times New Roman"/>
          <w:sz w:val="24"/>
          <w:szCs w:val="24"/>
        </w:rPr>
        <w:t xml:space="preserve">. Perhaps this system can be further optimized against this problem by integrating </w:t>
      </w:r>
      <w:commentRangeStart w:id="38"/>
      <w:r w:rsidR="00A055EA">
        <w:rPr>
          <w:rFonts w:ascii="Times New Roman" w:eastAsia="Times New Roman" w:hAnsi="Times New Roman" w:cs="Times New Roman"/>
          <w:sz w:val="24"/>
          <w:szCs w:val="24"/>
        </w:rPr>
        <w:t>RAKE</w:t>
      </w:r>
      <w:commentRangeEnd w:id="38"/>
      <w:r w:rsidR="00E35C2B">
        <w:rPr>
          <w:rStyle w:val="CommentReference"/>
        </w:rPr>
        <w:commentReference w:id="38"/>
      </w:r>
      <w:r w:rsidR="00A055EA">
        <w:rPr>
          <w:rFonts w:ascii="Times New Roman" w:eastAsia="Times New Roman" w:hAnsi="Times New Roman" w:cs="Times New Roman"/>
          <w:sz w:val="24"/>
          <w:szCs w:val="24"/>
        </w:rPr>
        <w:t xml:space="preserve"> receivers, which induces </w:t>
      </w:r>
      <w:commentRangeStart w:id="39"/>
      <w:r w:rsidR="00A055EA">
        <w:rPr>
          <w:rFonts w:ascii="Times New Roman" w:eastAsia="Times New Roman" w:hAnsi="Times New Roman" w:cs="Times New Roman"/>
          <w:sz w:val="24"/>
          <w:szCs w:val="24"/>
        </w:rPr>
        <w:t xml:space="preserve">a time diversity </w:t>
      </w:r>
      <w:commentRangeEnd w:id="39"/>
      <w:r w:rsidR="00E35C2B">
        <w:rPr>
          <w:rStyle w:val="CommentReference"/>
        </w:rPr>
        <w:commentReference w:id="39"/>
      </w:r>
      <w:r w:rsidR="00A055EA">
        <w:rPr>
          <w:rFonts w:ascii="Times New Roman" w:eastAsia="Times New Roman" w:hAnsi="Times New Roman" w:cs="Times New Roman"/>
          <w:sz w:val="24"/>
          <w:szCs w:val="24"/>
        </w:rPr>
        <w:t>on the transmitted signal so that independent multipath components separated by more than a chip time can be resolved [</w:t>
      </w:r>
      <w:commentRangeStart w:id="40"/>
      <w:r w:rsidR="001A05DF">
        <w:rPr>
          <w:rFonts w:ascii="Times New Roman" w:eastAsia="Times New Roman" w:hAnsi="Times New Roman" w:cs="Times New Roman"/>
          <w:sz w:val="24"/>
          <w:szCs w:val="24"/>
        </w:rPr>
        <w:t>18</w:t>
      </w:r>
      <w:commentRangeEnd w:id="40"/>
      <w:r w:rsidR="00E35C2B">
        <w:rPr>
          <w:rStyle w:val="CommentReference"/>
        </w:rPr>
        <w:commentReference w:id="40"/>
      </w:r>
      <w:r w:rsidR="00A055EA">
        <w:rPr>
          <w:rFonts w:ascii="Times New Roman" w:eastAsia="Times New Roman" w:hAnsi="Times New Roman" w:cs="Times New Roman"/>
          <w:sz w:val="24"/>
          <w:szCs w:val="24"/>
        </w:rPr>
        <w:t>].</w:t>
      </w:r>
    </w:p>
    <w:p w14:paraId="68E0FE5D" w14:textId="77777777" w:rsidR="000C337D" w:rsidRDefault="000C337D">
      <w:pPr>
        <w:rPr>
          <w:rFonts w:ascii="Times New Roman" w:eastAsia="Times New Roman" w:hAnsi="Times New Roman" w:cs="Times New Roman"/>
          <w:sz w:val="24"/>
          <w:szCs w:val="24"/>
        </w:rPr>
      </w:pPr>
    </w:p>
    <w:p w14:paraId="1A8B22BC" w14:textId="77777777" w:rsidR="00CD77EF" w:rsidRPr="00CD77EF" w:rsidRDefault="00CD77EF" w:rsidP="00CD77EF">
      <w:pPr>
        <w:rPr>
          <w:rFonts w:ascii="Times New Roman" w:eastAsia="Times New Roman" w:hAnsi="Times New Roman" w:cs="Times New Roman"/>
          <w:sz w:val="24"/>
          <w:szCs w:val="24"/>
        </w:rPr>
      </w:pPr>
      <w:r>
        <w:rPr>
          <w:rFonts w:ascii="Times New Roman" w:eastAsia="Times New Roman" w:hAnsi="Times New Roman" w:cs="Times New Roman"/>
          <w:sz w:val="24"/>
          <w:szCs w:val="24"/>
        </w:rPr>
        <w:t>III. iii. Angle of Arrival</w:t>
      </w:r>
    </w:p>
    <w:p w14:paraId="66C03DD1" w14:textId="77777777" w:rsidR="00C41BC2" w:rsidRDefault="00C41BC2" w:rsidP="00457EA2">
      <w:pPr>
        <w:rPr>
          <w:rFonts w:ascii="Times New Roman" w:eastAsia="Times New Roman" w:hAnsi="Times New Roman" w:cs="Times New Roman"/>
          <w:sz w:val="24"/>
          <w:szCs w:val="24"/>
        </w:rPr>
      </w:pPr>
    </w:p>
    <w:p w14:paraId="78106B9D" w14:textId="77777777" w:rsidR="00FC6C4D" w:rsidRDefault="00815A3E">
      <w:pPr>
        <w:rPr>
          <w:rFonts w:ascii="Times New Roman" w:eastAsia="Times New Roman" w:hAnsi="Times New Roman" w:cs="Times New Roman"/>
          <w:sz w:val="24"/>
          <w:szCs w:val="24"/>
        </w:rPr>
      </w:pPr>
      <w:commentRangeStart w:id="41"/>
      <w:r>
        <w:rPr>
          <w:rFonts w:ascii="Times New Roman" w:eastAsia="Times New Roman" w:hAnsi="Times New Roman" w:cs="Times New Roman"/>
          <w:sz w:val="24"/>
          <w:szCs w:val="24"/>
        </w:rPr>
        <w:t xml:space="preserve">A </w:t>
      </w:r>
      <w:r w:rsidR="005B2554">
        <w:rPr>
          <w:rFonts w:ascii="Times New Roman" w:eastAsia="Times New Roman" w:hAnsi="Times New Roman" w:cs="Times New Roman"/>
          <w:sz w:val="24"/>
          <w:szCs w:val="24"/>
        </w:rPr>
        <w:t xml:space="preserve">phase interferometry </w:t>
      </w:r>
      <w:r>
        <w:rPr>
          <w:rFonts w:ascii="Times New Roman" w:eastAsia="Times New Roman" w:hAnsi="Times New Roman" w:cs="Times New Roman"/>
          <w:sz w:val="24"/>
          <w:szCs w:val="24"/>
        </w:rPr>
        <w:t>implementation</w:t>
      </w:r>
      <w:r w:rsidR="005B255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that provides a good introduction to AoA calculation is a passive direction finding system in [4] developed for airborne signals.</w:t>
      </w:r>
      <w:commentRangeEnd w:id="41"/>
      <w:r w:rsidR="00E35C2B">
        <w:rPr>
          <w:rStyle w:val="CommentReference"/>
        </w:rPr>
        <w:commentReference w:id="41"/>
      </w:r>
      <w:r>
        <w:rPr>
          <w:rFonts w:ascii="Times New Roman" w:eastAsia="Times New Roman" w:hAnsi="Times New Roman" w:cs="Times New Roman"/>
          <w:sz w:val="24"/>
          <w:szCs w:val="24"/>
        </w:rPr>
        <w:t xml:space="preserve"> This system involved</w:t>
      </w:r>
      <w:r w:rsidR="005B2554">
        <w:rPr>
          <w:rFonts w:ascii="Times New Roman" w:eastAsia="Times New Roman" w:hAnsi="Times New Roman" w:cs="Times New Roman"/>
          <w:sz w:val="24"/>
          <w:szCs w:val="24"/>
        </w:rPr>
        <w:t xml:space="preserve"> real time operation on multiple receivers driven by a common local oscillator</w:t>
      </w:r>
      <w:r w:rsidR="00457EA2">
        <w:rPr>
          <w:rFonts w:ascii="Times New Roman" w:eastAsia="Times New Roman" w:hAnsi="Times New Roman" w:cs="Times New Roman"/>
          <w:sz w:val="24"/>
          <w:szCs w:val="24"/>
        </w:rPr>
        <w:t xml:space="preserve"> (block diagram shown in Figure </w:t>
      </w:r>
      <w:r w:rsidR="00A7643A">
        <w:rPr>
          <w:rFonts w:ascii="Times New Roman" w:eastAsia="Times New Roman" w:hAnsi="Times New Roman" w:cs="Times New Roman"/>
          <w:sz w:val="24"/>
          <w:szCs w:val="24"/>
        </w:rPr>
        <w:t>1</w:t>
      </w:r>
      <w:r w:rsidR="00457EA2">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5B2554">
        <w:rPr>
          <w:rFonts w:ascii="Times New Roman" w:eastAsia="Times New Roman" w:hAnsi="Times New Roman" w:cs="Times New Roman"/>
          <w:sz w:val="24"/>
          <w:szCs w:val="24"/>
        </w:rPr>
        <w:t xml:space="preserve">Because this system was driven by a common local oscillator, the resulting intermediate frequency at each receiver could be compared without </w:t>
      </w:r>
      <w:r w:rsidR="00C41BC2">
        <w:rPr>
          <w:rFonts w:ascii="Times New Roman" w:eastAsia="Times New Roman" w:hAnsi="Times New Roman" w:cs="Times New Roman"/>
          <w:sz w:val="24"/>
          <w:szCs w:val="24"/>
        </w:rPr>
        <w:t xml:space="preserve">having to perform </w:t>
      </w:r>
      <w:r w:rsidR="005B2554">
        <w:rPr>
          <w:rFonts w:ascii="Times New Roman" w:eastAsia="Times New Roman" w:hAnsi="Times New Roman" w:cs="Times New Roman"/>
          <w:sz w:val="24"/>
          <w:szCs w:val="24"/>
        </w:rPr>
        <w:t>phase-offset synchronization. Th</w:t>
      </w:r>
      <w:r>
        <w:rPr>
          <w:rFonts w:ascii="Times New Roman" w:eastAsia="Times New Roman" w:hAnsi="Times New Roman" w:cs="Times New Roman"/>
          <w:sz w:val="24"/>
          <w:szCs w:val="24"/>
        </w:rPr>
        <w:t xml:space="preserve">is system had an AoA accuracy with less than </w:t>
      </w:r>
      <w:r w:rsidR="005B2554">
        <w:rPr>
          <w:rFonts w:ascii="Times New Roman" w:eastAsia="Times New Roman" w:hAnsi="Times New Roman" w:cs="Times New Roman"/>
          <w:sz w:val="24"/>
          <w:szCs w:val="24"/>
        </w:rPr>
        <w:t>± 2</w:t>
      </w:r>
      <w:r>
        <w:rPr>
          <w:rFonts w:ascii="Times New Roman" w:eastAsia="Times New Roman" w:hAnsi="Times New Roman" w:cs="Times New Roman"/>
          <w:sz w:val="24"/>
          <w:szCs w:val="24"/>
        </w:rPr>
        <w:t>.5 degrees of error.</w:t>
      </w:r>
      <w:r w:rsidR="005B2554">
        <w:rPr>
          <w:rFonts w:ascii="Times New Roman" w:eastAsia="Times New Roman" w:hAnsi="Times New Roman" w:cs="Times New Roman"/>
          <w:sz w:val="24"/>
          <w:szCs w:val="24"/>
        </w:rPr>
        <w:t xml:space="preserve"> Although this error rate is promising, this receiver system was designed to receive </w:t>
      </w:r>
      <w:del w:id="42" w:author="Julian" w:date="2018-06-24T13:13:00Z">
        <w:r w:rsidR="005B2554" w:rsidDel="00E35C2B">
          <w:rPr>
            <w:rFonts w:ascii="Times New Roman" w:eastAsia="Times New Roman" w:hAnsi="Times New Roman" w:cs="Times New Roman"/>
            <w:sz w:val="24"/>
            <w:szCs w:val="24"/>
          </w:rPr>
          <w:delText xml:space="preserve">line of </w:delText>
        </w:r>
        <w:commentRangeStart w:id="43"/>
        <w:r w:rsidR="005B2554" w:rsidDel="00E35C2B">
          <w:rPr>
            <w:rFonts w:ascii="Times New Roman" w:eastAsia="Times New Roman" w:hAnsi="Times New Roman" w:cs="Times New Roman"/>
            <w:sz w:val="24"/>
            <w:szCs w:val="24"/>
          </w:rPr>
          <w:delText>sight</w:delText>
        </w:r>
      </w:del>
      <w:ins w:id="44" w:author="Julian" w:date="2018-06-24T13:13:00Z">
        <w:r w:rsidR="00E35C2B">
          <w:rPr>
            <w:rFonts w:ascii="Times New Roman" w:eastAsia="Times New Roman" w:hAnsi="Times New Roman" w:cs="Times New Roman"/>
            <w:sz w:val="24"/>
            <w:szCs w:val="24"/>
          </w:rPr>
          <w:t>LOS</w:t>
        </w:r>
        <w:commentRangeEnd w:id="43"/>
        <w:r w:rsidR="00E35C2B">
          <w:rPr>
            <w:rStyle w:val="CommentReference"/>
          </w:rPr>
          <w:commentReference w:id="43"/>
        </w:r>
      </w:ins>
      <w:r w:rsidR="005B2554">
        <w:rPr>
          <w:rFonts w:ascii="Times New Roman" w:eastAsia="Times New Roman" w:hAnsi="Times New Roman" w:cs="Times New Roman"/>
          <w:sz w:val="24"/>
          <w:szCs w:val="24"/>
        </w:rPr>
        <w:t xml:space="preserve"> airborne signals. This does not account for the adverse effects of a </w:t>
      </w:r>
      <w:r w:rsidR="00457EA2">
        <w:rPr>
          <w:rFonts w:ascii="Times New Roman" w:eastAsia="Times New Roman" w:hAnsi="Times New Roman" w:cs="Times New Roman"/>
          <w:sz w:val="24"/>
          <w:szCs w:val="24"/>
        </w:rPr>
        <w:t>cluttered environment where signals propagate near the ground</w:t>
      </w:r>
      <w:r w:rsidR="005B2554">
        <w:rPr>
          <w:rFonts w:ascii="Times New Roman" w:eastAsia="Times New Roman" w:hAnsi="Times New Roman" w:cs="Times New Roman"/>
          <w:sz w:val="24"/>
          <w:szCs w:val="24"/>
        </w:rPr>
        <w:t>, which will add additional factors to AoA error such as multipath interference.</w:t>
      </w:r>
    </w:p>
    <w:p w14:paraId="28FD6D6F" w14:textId="77777777" w:rsidR="00FC6C4D" w:rsidRDefault="00FC6C4D">
      <w:pPr>
        <w:rPr>
          <w:rFonts w:ascii="Times New Roman" w:eastAsia="Times New Roman" w:hAnsi="Times New Roman" w:cs="Times New Roman"/>
          <w:sz w:val="24"/>
          <w:szCs w:val="24"/>
        </w:rPr>
      </w:pPr>
    </w:p>
    <w:p w14:paraId="1D5BF77E" w14:textId="77777777" w:rsidR="00FC6C4D" w:rsidRDefault="00FC6C4D">
      <w:pPr>
        <w:rPr>
          <w:rFonts w:ascii="Times New Roman" w:eastAsia="Times New Roman" w:hAnsi="Times New Roman" w:cs="Times New Roman"/>
          <w:sz w:val="24"/>
          <w:szCs w:val="24"/>
        </w:rPr>
      </w:pPr>
    </w:p>
    <w:p w14:paraId="6C327124" w14:textId="77777777" w:rsidR="00FC6C4D" w:rsidRDefault="005B2554">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14:anchorId="138B29FB" wp14:editId="5CD6434B">
            <wp:extent cx="4424653" cy="2041208"/>
            <wp:effectExtent l="0" t="0" r="0" b="0"/>
            <wp:docPr id="14"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9"/>
                    <a:srcRect l="24652" t="25474" r="26433" b="34567"/>
                    <a:stretch>
                      <a:fillRect/>
                    </a:stretch>
                  </pic:blipFill>
                  <pic:spPr>
                    <a:xfrm>
                      <a:off x="0" y="0"/>
                      <a:ext cx="4424653" cy="2041208"/>
                    </a:xfrm>
                    <a:prstGeom prst="rect">
                      <a:avLst/>
                    </a:prstGeom>
                    <a:ln/>
                  </pic:spPr>
                </pic:pic>
              </a:graphicData>
            </a:graphic>
          </wp:inline>
        </w:drawing>
      </w:r>
    </w:p>
    <w:p w14:paraId="662B6025" w14:textId="77777777" w:rsidR="00FC6C4D" w:rsidRDefault="005B2554">
      <w:pPr>
        <w:tabs>
          <w:tab w:val="left" w:pos="720"/>
        </w:tabs>
        <w:spacing w:after="12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Figure </w:t>
      </w:r>
      <w:r w:rsidR="00A7643A">
        <w:rPr>
          <w:rFonts w:ascii="Times New Roman" w:eastAsia="Times New Roman" w:hAnsi="Times New Roman" w:cs="Times New Roman"/>
          <w:sz w:val="24"/>
          <w:szCs w:val="24"/>
        </w:rPr>
        <w:t>1</w:t>
      </w:r>
      <w:r>
        <w:rPr>
          <w:rFonts w:ascii="Times New Roman" w:eastAsia="Times New Roman" w:hAnsi="Times New Roman" w:cs="Times New Roman"/>
          <w:sz w:val="24"/>
          <w:szCs w:val="24"/>
        </w:rPr>
        <w:t>: Block diagram for Phase Interferometry in Guerin, Jackson, and Kelly [4]</w:t>
      </w:r>
    </w:p>
    <w:p w14:paraId="29146534" w14:textId="77777777" w:rsidR="00FC6C4D" w:rsidRDefault="00FC6C4D">
      <w:pPr>
        <w:rPr>
          <w:rFonts w:ascii="Times New Roman" w:eastAsia="Times New Roman" w:hAnsi="Times New Roman" w:cs="Times New Roman"/>
          <w:sz w:val="24"/>
          <w:szCs w:val="24"/>
        </w:rPr>
      </w:pPr>
    </w:p>
    <w:p w14:paraId="0E7B35BD" w14:textId="77777777" w:rsidR="00ED79AE" w:rsidRDefault="0047444F">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r w:rsidR="007C6D1F">
        <w:rPr>
          <w:rFonts w:ascii="Times New Roman" w:eastAsia="Times New Roman" w:hAnsi="Times New Roman" w:cs="Times New Roman"/>
          <w:sz w:val="24"/>
          <w:szCs w:val="24"/>
        </w:rPr>
        <w:t xml:space="preserve">direction of arrival </w:t>
      </w:r>
      <w:commentRangeStart w:id="45"/>
      <w:r w:rsidR="004C7D8F">
        <w:rPr>
          <w:rFonts w:ascii="Times New Roman" w:eastAsia="Times New Roman" w:hAnsi="Times New Roman" w:cs="Times New Roman"/>
          <w:sz w:val="24"/>
          <w:szCs w:val="24"/>
        </w:rPr>
        <w:t>(D</w:t>
      </w:r>
      <w:r w:rsidR="00C41C05">
        <w:rPr>
          <w:rFonts w:ascii="Times New Roman" w:eastAsia="Times New Roman" w:hAnsi="Times New Roman" w:cs="Times New Roman"/>
          <w:sz w:val="24"/>
          <w:szCs w:val="24"/>
        </w:rPr>
        <w:t>O</w:t>
      </w:r>
      <w:r w:rsidR="004C7D8F">
        <w:rPr>
          <w:rFonts w:ascii="Times New Roman" w:eastAsia="Times New Roman" w:hAnsi="Times New Roman" w:cs="Times New Roman"/>
          <w:sz w:val="24"/>
          <w:szCs w:val="24"/>
        </w:rPr>
        <w:t xml:space="preserve">A) </w:t>
      </w:r>
      <w:commentRangeEnd w:id="45"/>
      <w:r w:rsidR="00E35C2B">
        <w:rPr>
          <w:rStyle w:val="CommentReference"/>
        </w:rPr>
        <w:commentReference w:id="45"/>
      </w:r>
      <w:r w:rsidR="004C7D8F">
        <w:rPr>
          <w:rFonts w:ascii="Times New Roman" w:eastAsia="Times New Roman" w:hAnsi="Times New Roman" w:cs="Times New Roman"/>
          <w:sz w:val="24"/>
          <w:szCs w:val="24"/>
        </w:rPr>
        <w:t>approach</w:t>
      </w:r>
      <w:r>
        <w:rPr>
          <w:rFonts w:ascii="Times New Roman" w:eastAsia="Times New Roman" w:hAnsi="Times New Roman" w:cs="Times New Roman"/>
          <w:sz w:val="24"/>
          <w:szCs w:val="24"/>
        </w:rPr>
        <w:t xml:space="preserve"> in [4]</w:t>
      </w:r>
      <w:r w:rsidR="007C6D1F">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although refined through simulation</w:t>
      </w:r>
      <w:r w:rsidR="007C6D1F">
        <w:rPr>
          <w:rFonts w:ascii="Times New Roman" w:eastAsia="Times New Roman" w:hAnsi="Times New Roman" w:cs="Times New Roman"/>
          <w:sz w:val="24"/>
          <w:szCs w:val="24"/>
        </w:rPr>
        <w:t xml:space="preserve">s on the effects of different </w:t>
      </w:r>
      <w:del w:id="46" w:author="Julian" w:date="2018-06-24T13:15:00Z">
        <w:r w:rsidR="007C6D1F" w:rsidDel="00E35C2B">
          <w:rPr>
            <w:rFonts w:ascii="Times New Roman" w:eastAsia="Times New Roman" w:hAnsi="Times New Roman" w:cs="Times New Roman"/>
            <w:sz w:val="24"/>
            <w:szCs w:val="24"/>
          </w:rPr>
          <w:delText xml:space="preserve">parameters </w:delText>
        </w:r>
      </w:del>
      <w:ins w:id="47" w:author="Julian" w:date="2018-06-24T13:15:00Z">
        <w:r w:rsidR="00E35C2B">
          <w:rPr>
            <w:rFonts w:ascii="Times New Roman" w:eastAsia="Times New Roman" w:hAnsi="Times New Roman" w:cs="Times New Roman"/>
            <w:sz w:val="24"/>
            <w:szCs w:val="24"/>
          </w:rPr>
          <w:t>influences</w:t>
        </w:r>
        <w:r w:rsidR="00E35C2B">
          <w:rPr>
            <w:rFonts w:ascii="Times New Roman" w:eastAsia="Times New Roman" w:hAnsi="Times New Roman" w:cs="Times New Roman"/>
            <w:sz w:val="24"/>
            <w:szCs w:val="24"/>
          </w:rPr>
          <w:t xml:space="preserve"> </w:t>
        </w:r>
      </w:ins>
      <w:r w:rsidR="007C6D1F">
        <w:rPr>
          <w:rFonts w:ascii="Times New Roman" w:eastAsia="Times New Roman" w:hAnsi="Times New Roman" w:cs="Times New Roman"/>
          <w:sz w:val="24"/>
          <w:szCs w:val="24"/>
        </w:rPr>
        <w:t>on A</w:t>
      </w:r>
      <w:r w:rsidR="00C41C05">
        <w:rPr>
          <w:rFonts w:ascii="Times New Roman" w:eastAsia="Times New Roman" w:hAnsi="Times New Roman" w:cs="Times New Roman"/>
          <w:sz w:val="24"/>
          <w:szCs w:val="24"/>
        </w:rPr>
        <w:t>o</w:t>
      </w:r>
      <w:r w:rsidR="007C6D1F">
        <w:rPr>
          <w:rFonts w:ascii="Times New Roman" w:eastAsia="Times New Roman" w:hAnsi="Times New Roman" w:cs="Times New Roman"/>
          <w:sz w:val="24"/>
          <w:szCs w:val="24"/>
        </w:rPr>
        <w:t>A error such as antenna separation,</w:t>
      </w:r>
      <w:r>
        <w:rPr>
          <w:rFonts w:ascii="Times New Roman" w:eastAsia="Times New Roman" w:hAnsi="Times New Roman" w:cs="Times New Roman"/>
          <w:sz w:val="24"/>
          <w:szCs w:val="24"/>
        </w:rPr>
        <w:t xml:space="preserve"> determines D</w:t>
      </w:r>
      <w:r w:rsidR="00C41C05">
        <w:rPr>
          <w:rFonts w:ascii="Times New Roman" w:eastAsia="Times New Roman" w:hAnsi="Times New Roman" w:cs="Times New Roman"/>
          <w:sz w:val="24"/>
          <w:szCs w:val="24"/>
        </w:rPr>
        <w:t>O</w:t>
      </w:r>
      <w:r>
        <w:rPr>
          <w:rFonts w:ascii="Times New Roman" w:eastAsia="Times New Roman" w:hAnsi="Times New Roman" w:cs="Times New Roman"/>
          <w:sz w:val="24"/>
          <w:szCs w:val="24"/>
        </w:rPr>
        <w:t>A solely based on the phase difference of antennas</w:t>
      </w:r>
      <w:r w:rsidR="007C6D1F">
        <w:rPr>
          <w:rFonts w:ascii="Times New Roman" w:eastAsia="Times New Roman" w:hAnsi="Times New Roman" w:cs="Times New Roman"/>
          <w:sz w:val="24"/>
          <w:szCs w:val="24"/>
        </w:rPr>
        <w:t xml:space="preserve"> which could suffer from the effects of </w:t>
      </w:r>
      <w:r w:rsidR="007C6D1F">
        <w:rPr>
          <w:rFonts w:ascii="Times New Roman" w:eastAsia="Times New Roman" w:hAnsi="Times New Roman" w:cs="Times New Roman"/>
          <w:sz w:val="24"/>
          <w:szCs w:val="24"/>
        </w:rPr>
        <w:lastRenderedPageBreak/>
        <w:t>external noise (atmospheric, galactic, industrial) or system-inherent noise (antenna amplifiers, DF converts, A/D converters)</w:t>
      </w:r>
      <w:r w:rsidR="005C45F8">
        <w:rPr>
          <w:rFonts w:ascii="Times New Roman" w:eastAsia="Times New Roman" w:hAnsi="Times New Roman" w:cs="Times New Roman"/>
          <w:sz w:val="24"/>
          <w:szCs w:val="24"/>
        </w:rPr>
        <w:t xml:space="preserve"> </w:t>
      </w:r>
      <w:commentRangeStart w:id="48"/>
      <w:r w:rsidR="005C45F8">
        <w:rPr>
          <w:rFonts w:ascii="Times New Roman" w:eastAsia="Times New Roman" w:hAnsi="Times New Roman" w:cs="Times New Roman"/>
          <w:sz w:val="24"/>
          <w:szCs w:val="24"/>
        </w:rPr>
        <w:t>[</w:t>
      </w:r>
      <w:r w:rsidR="001A05DF">
        <w:rPr>
          <w:rFonts w:ascii="Times New Roman" w:eastAsia="Times New Roman" w:hAnsi="Times New Roman" w:cs="Times New Roman"/>
          <w:sz w:val="24"/>
          <w:szCs w:val="24"/>
        </w:rPr>
        <w:t>2</w:t>
      </w:r>
      <w:r w:rsidR="005C45F8">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commentRangeEnd w:id="48"/>
      <w:r w:rsidR="00E35C2B">
        <w:rPr>
          <w:rStyle w:val="CommentReference"/>
        </w:rPr>
        <w:commentReference w:id="48"/>
      </w:r>
      <w:commentRangeStart w:id="49"/>
      <w:r w:rsidR="00664E47">
        <w:rPr>
          <w:rFonts w:ascii="Times New Roman" w:eastAsia="Times New Roman" w:hAnsi="Times New Roman" w:cs="Times New Roman"/>
          <w:sz w:val="24"/>
          <w:szCs w:val="24"/>
        </w:rPr>
        <w:t xml:space="preserve">The resolution of angle of arrival measurements in phase interferometry can be improved by </w:t>
      </w:r>
      <w:r w:rsidR="005C45F8">
        <w:rPr>
          <w:rFonts w:ascii="Times New Roman" w:eastAsia="Times New Roman" w:hAnsi="Times New Roman" w:cs="Times New Roman"/>
          <w:sz w:val="24"/>
          <w:szCs w:val="24"/>
        </w:rPr>
        <w:t>using</w:t>
      </w:r>
      <w:r w:rsidR="00664E47">
        <w:rPr>
          <w:rFonts w:ascii="Times New Roman" w:eastAsia="Times New Roman" w:hAnsi="Times New Roman" w:cs="Times New Roman"/>
          <w:sz w:val="24"/>
          <w:szCs w:val="24"/>
        </w:rPr>
        <w:t xml:space="preserve"> subspace techniques such as MUSIC</w:t>
      </w:r>
      <w:r w:rsidR="003B1C10">
        <w:rPr>
          <w:rFonts w:ascii="Times New Roman" w:eastAsia="Times New Roman" w:hAnsi="Times New Roman" w:cs="Times New Roman"/>
          <w:sz w:val="24"/>
          <w:szCs w:val="24"/>
        </w:rPr>
        <w:t xml:space="preserve"> and root MUSIC</w:t>
      </w:r>
      <w:r w:rsidR="00664E47">
        <w:rPr>
          <w:rFonts w:ascii="Times New Roman" w:eastAsia="Times New Roman" w:hAnsi="Times New Roman" w:cs="Times New Roman"/>
          <w:sz w:val="24"/>
          <w:szCs w:val="24"/>
        </w:rPr>
        <w:t xml:space="preserve"> </w:t>
      </w:r>
      <w:r w:rsidR="005C45F8">
        <w:rPr>
          <w:rFonts w:ascii="Times New Roman" w:eastAsia="Times New Roman" w:hAnsi="Times New Roman" w:cs="Times New Roman"/>
          <w:sz w:val="24"/>
          <w:szCs w:val="24"/>
        </w:rPr>
        <w:t xml:space="preserve">which are intended as a means of eliminating the effect of noise </w:t>
      </w:r>
      <w:r w:rsidR="00664E47">
        <w:rPr>
          <w:rFonts w:ascii="Times New Roman" w:eastAsia="Times New Roman" w:hAnsi="Times New Roman" w:cs="Times New Roman"/>
          <w:sz w:val="24"/>
          <w:szCs w:val="24"/>
        </w:rPr>
        <w:t>at an antenna array</w:t>
      </w:r>
      <w:commentRangeEnd w:id="49"/>
      <w:r w:rsidR="00E35C2B">
        <w:rPr>
          <w:rStyle w:val="CommentReference"/>
        </w:rPr>
        <w:commentReference w:id="49"/>
      </w:r>
      <w:r w:rsidR="00664E47">
        <w:rPr>
          <w:rFonts w:ascii="Times New Roman" w:eastAsia="Times New Roman" w:hAnsi="Times New Roman" w:cs="Times New Roman"/>
          <w:sz w:val="24"/>
          <w:szCs w:val="24"/>
        </w:rPr>
        <w:t xml:space="preserve">. In </w:t>
      </w:r>
      <w:r w:rsidR="005C45F8">
        <w:rPr>
          <w:rFonts w:ascii="Times New Roman" w:eastAsia="Times New Roman" w:hAnsi="Times New Roman" w:cs="Times New Roman"/>
          <w:sz w:val="24"/>
          <w:szCs w:val="24"/>
        </w:rPr>
        <w:t>MUSIC</w:t>
      </w:r>
      <w:r w:rsidR="00643ED6">
        <w:rPr>
          <w:rFonts w:ascii="Times New Roman" w:eastAsia="Times New Roman" w:hAnsi="Times New Roman" w:cs="Times New Roman"/>
          <w:sz w:val="24"/>
          <w:szCs w:val="24"/>
        </w:rPr>
        <w:t xml:space="preserve"> and root MUSIC</w:t>
      </w:r>
      <w:r w:rsidR="00664E47">
        <w:rPr>
          <w:rFonts w:ascii="Times New Roman" w:eastAsia="Times New Roman" w:hAnsi="Times New Roman" w:cs="Times New Roman"/>
          <w:sz w:val="24"/>
          <w:szCs w:val="24"/>
        </w:rPr>
        <w:t xml:space="preserve">, </w:t>
      </w:r>
      <w:r w:rsidR="00ED79AE">
        <w:rPr>
          <w:rFonts w:ascii="Times New Roman" w:eastAsia="Times New Roman" w:hAnsi="Times New Roman" w:cs="Times New Roman"/>
          <w:sz w:val="24"/>
          <w:szCs w:val="24"/>
        </w:rPr>
        <w:t>a</w:t>
      </w:r>
      <w:r w:rsidR="003A7400">
        <w:rPr>
          <w:rFonts w:ascii="Times New Roman" w:eastAsia="Times New Roman" w:hAnsi="Times New Roman" w:cs="Times New Roman"/>
          <w:sz w:val="24"/>
          <w:szCs w:val="24"/>
        </w:rPr>
        <w:t xml:space="preserve"> certain</w:t>
      </w:r>
      <w:r w:rsidR="00ED79AE">
        <w:rPr>
          <w:rFonts w:ascii="Times New Roman" w:eastAsia="Times New Roman" w:hAnsi="Times New Roman" w:cs="Times New Roman"/>
          <w:sz w:val="24"/>
          <w:szCs w:val="24"/>
        </w:rPr>
        <w:t xml:space="preserve"> matrix notation</w:t>
      </w:r>
      <w:r w:rsidR="003A7400">
        <w:rPr>
          <w:rFonts w:ascii="Times New Roman" w:eastAsia="Times New Roman" w:hAnsi="Times New Roman" w:cs="Times New Roman"/>
          <w:sz w:val="24"/>
          <w:szCs w:val="24"/>
        </w:rPr>
        <w:t xml:space="preserve"> is</w:t>
      </w:r>
      <w:r w:rsidR="00ED79AE">
        <w:rPr>
          <w:rFonts w:ascii="Times New Roman" w:eastAsia="Times New Roman" w:hAnsi="Times New Roman" w:cs="Times New Roman"/>
          <w:sz w:val="24"/>
          <w:szCs w:val="24"/>
        </w:rPr>
        <w:t xml:space="preserve"> used to represent signals </w:t>
      </w:r>
      <w:commentRangeStart w:id="50"/>
      <w:r w:rsidR="00ED79AE">
        <w:rPr>
          <w:rFonts w:ascii="Times New Roman" w:eastAsia="Times New Roman" w:hAnsi="Times New Roman" w:cs="Times New Roman"/>
          <w:sz w:val="24"/>
          <w:szCs w:val="24"/>
        </w:rPr>
        <w:t>impinging</w:t>
      </w:r>
      <w:commentRangeEnd w:id="50"/>
      <w:r w:rsidR="00E35C2B">
        <w:rPr>
          <w:rStyle w:val="CommentReference"/>
        </w:rPr>
        <w:commentReference w:id="50"/>
      </w:r>
      <w:r w:rsidR="00ED79AE">
        <w:rPr>
          <w:rFonts w:ascii="Times New Roman" w:eastAsia="Times New Roman" w:hAnsi="Times New Roman" w:cs="Times New Roman"/>
          <w:sz w:val="24"/>
          <w:szCs w:val="24"/>
        </w:rPr>
        <w:t xml:space="preserve"> on an antenna array </w:t>
      </w:r>
      <w:r w:rsidR="005C45F8">
        <w:rPr>
          <w:rFonts w:ascii="Times New Roman" w:eastAsia="Times New Roman" w:hAnsi="Times New Roman" w:cs="Times New Roman"/>
          <w:sz w:val="24"/>
          <w:szCs w:val="24"/>
        </w:rPr>
        <w:t>which is</w:t>
      </w:r>
      <w:r w:rsidR="00ED79AE">
        <w:rPr>
          <w:rFonts w:ascii="Times New Roman" w:eastAsia="Times New Roman" w:hAnsi="Times New Roman" w:cs="Times New Roman"/>
          <w:sz w:val="24"/>
          <w:szCs w:val="24"/>
        </w:rPr>
        <w:t xml:space="preserve"> entailed in Appendix A.</w:t>
      </w:r>
      <w:r w:rsidR="005C45F8">
        <w:rPr>
          <w:rFonts w:ascii="Times New Roman" w:eastAsia="Times New Roman" w:hAnsi="Times New Roman" w:cs="Times New Roman"/>
          <w:sz w:val="24"/>
          <w:szCs w:val="24"/>
        </w:rPr>
        <w:t xml:space="preserve"> The </w:t>
      </w:r>
      <w:r w:rsidR="00643ED6">
        <w:rPr>
          <w:rFonts w:ascii="Times New Roman" w:eastAsia="Times New Roman" w:hAnsi="Times New Roman" w:cs="Times New Roman"/>
          <w:sz w:val="24"/>
          <w:szCs w:val="24"/>
        </w:rPr>
        <w:t>MUSIC algorithm is</w:t>
      </w:r>
      <w:r w:rsidR="005C45F8">
        <w:rPr>
          <w:rFonts w:ascii="Times New Roman" w:eastAsia="Times New Roman" w:hAnsi="Times New Roman" w:cs="Times New Roman"/>
          <w:sz w:val="24"/>
          <w:szCs w:val="24"/>
        </w:rPr>
        <w:t xml:space="preserve"> described in Appendix B</w:t>
      </w:r>
      <w:r w:rsidR="00643ED6">
        <w:rPr>
          <w:rFonts w:ascii="Times New Roman" w:eastAsia="Times New Roman" w:hAnsi="Times New Roman" w:cs="Times New Roman"/>
          <w:sz w:val="24"/>
          <w:szCs w:val="24"/>
        </w:rPr>
        <w:t xml:space="preserve"> and the root MUSIC algorithm is described in Appendix C</w:t>
      </w:r>
      <w:r w:rsidR="005C45F8">
        <w:rPr>
          <w:rFonts w:ascii="Times New Roman" w:eastAsia="Times New Roman" w:hAnsi="Times New Roman" w:cs="Times New Roman"/>
          <w:sz w:val="24"/>
          <w:szCs w:val="24"/>
        </w:rPr>
        <w:t>.</w:t>
      </w:r>
      <w:r w:rsidR="003B1C10">
        <w:rPr>
          <w:rFonts w:ascii="Times New Roman" w:eastAsia="Times New Roman" w:hAnsi="Times New Roman" w:cs="Times New Roman"/>
          <w:sz w:val="24"/>
          <w:szCs w:val="24"/>
        </w:rPr>
        <w:t xml:space="preserve"> In general, root MUSIC has a lower </w:t>
      </w:r>
      <w:r w:rsidR="002D2256">
        <w:rPr>
          <w:rFonts w:ascii="Times New Roman" w:eastAsia="Times New Roman" w:hAnsi="Times New Roman" w:cs="Times New Roman"/>
          <w:sz w:val="24"/>
          <w:szCs w:val="24"/>
        </w:rPr>
        <w:t xml:space="preserve">calibration error, </w:t>
      </w:r>
      <w:r w:rsidR="003B1C10">
        <w:rPr>
          <w:rFonts w:ascii="Times New Roman" w:eastAsia="Times New Roman" w:hAnsi="Times New Roman" w:cs="Times New Roman"/>
          <w:sz w:val="24"/>
          <w:szCs w:val="24"/>
        </w:rPr>
        <w:t xml:space="preserve">sensitivity with respect to signal to noise ratio (SNR), </w:t>
      </w:r>
      <w:r w:rsidR="002D2256">
        <w:rPr>
          <w:rFonts w:ascii="Times New Roman" w:eastAsia="Times New Roman" w:hAnsi="Times New Roman" w:cs="Times New Roman"/>
          <w:sz w:val="24"/>
          <w:szCs w:val="24"/>
        </w:rPr>
        <w:t xml:space="preserve">and </w:t>
      </w:r>
      <w:r w:rsidR="003B1C10">
        <w:rPr>
          <w:rFonts w:ascii="Times New Roman" w:eastAsia="Times New Roman" w:hAnsi="Times New Roman" w:cs="Times New Roman"/>
          <w:sz w:val="24"/>
          <w:szCs w:val="24"/>
        </w:rPr>
        <w:t xml:space="preserve">root mean square error (with respect to the estimated and measured DOA) </w:t>
      </w:r>
      <w:r w:rsidR="002D2256">
        <w:rPr>
          <w:rFonts w:ascii="Times New Roman" w:eastAsia="Times New Roman" w:hAnsi="Times New Roman" w:cs="Times New Roman"/>
          <w:sz w:val="24"/>
          <w:szCs w:val="24"/>
        </w:rPr>
        <w:t>than MUSIC [</w:t>
      </w:r>
      <w:r w:rsidR="00FC4254">
        <w:rPr>
          <w:rFonts w:ascii="Times New Roman" w:eastAsia="Times New Roman" w:hAnsi="Times New Roman" w:cs="Times New Roman"/>
          <w:sz w:val="24"/>
          <w:szCs w:val="24"/>
        </w:rPr>
        <w:t>19</w:t>
      </w:r>
      <w:r w:rsidR="002D2256">
        <w:rPr>
          <w:rFonts w:ascii="Times New Roman" w:eastAsia="Times New Roman" w:hAnsi="Times New Roman" w:cs="Times New Roman"/>
          <w:sz w:val="24"/>
          <w:szCs w:val="24"/>
        </w:rPr>
        <w:t>].</w:t>
      </w:r>
      <w:r w:rsidR="00CD1DB2">
        <w:rPr>
          <w:rFonts w:ascii="Times New Roman" w:eastAsia="Times New Roman" w:hAnsi="Times New Roman" w:cs="Times New Roman"/>
          <w:sz w:val="24"/>
          <w:szCs w:val="24"/>
        </w:rPr>
        <w:t xml:space="preserve"> </w:t>
      </w:r>
      <w:r w:rsidR="00643ED6">
        <w:rPr>
          <w:rFonts w:ascii="Times New Roman" w:eastAsia="Times New Roman" w:hAnsi="Times New Roman" w:cs="Times New Roman"/>
          <w:sz w:val="24"/>
          <w:szCs w:val="24"/>
        </w:rPr>
        <w:t xml:space="preserve">Also, root MUSIC alleviates algorithm complexity. </w:t>
      </w:r>
      <w:commentRangeStart w:id="51"/>
      <w:r w:rsidR="00CD1DB2">
        <w:rPr>
          <w:rFonts w:ascii="Times New Roman" w:eastAsia="Times New Roman" w:hAnsi="Times New Roman" w:cs="Times New Roman"/>
          <w:sz w:val="24"/>
          <w:szCs w:val="24"/>
        </w:rPr>
        <w:t>A drawback of root MUSIC is that it requires the use of uniform linear arrays [</w:t>
      </w:r>
      <w:r w:rsidR="008C6911">
        <w:rPr>
          <w:rFonts w:ascii="Times New Roman" w:eastAsia="Times New Roman" w:hAnsi="Times New Roman" w:cs="Times New Roman"/>
          <w:sz w:val="24"/>
          <w:szCs w:val="24"/>
        </w:rPr>
        <w:t>19</w:t>
      </w:r>
      <w:r w:rsidR="00CD1DB2">
        <w:rPr>
          <w:rFonts w:ascii="Times New Roman" w:eastAsia="Times New Roman" w:hAnsi="Times New Roman" w:cs="Times New Roman"/>
          <w:sz w:val="24"/>
          <w:szCs w:val="24"/>
        </w:rPr>
        <w:t>].</w:t>
      </w:r>
      <w:r w:rsidR="00DA1727">
        <w:rPr>
          <w:rFonts w:ascii="Times New Roman" w:eastAsia="Times New Roman" w:hAnsi="Times New Roman" w:cs="Times New Roman"/>
          <w:sz w:val="24"/>
          <w:szCs w:val="24"/>
        </w:rPr>
        <w:t xml:space="preserve"> </w:t>
      </w:r>
      <w:commentRangeEnd w:id="51"/>
      <w:r w:rsidR="00653F33">
        <w:rPr>
          <w:rStyle w:val="CommentReference"/>
        </w:rPr>
        <w:commentReference w:id="51"/>
      </w:r>
      <w:r w:rsidR="00DA1727">
        <w:rPr>
          <w:rFonts w:ascii="Times New Roman" w:eastAsia="Times New Roman" w:hAnsi="Times New Roman" w:cs="Times New Roman"/>
          <w:sz w:val="24"/>
          <w:szCs w:val="24"/>
        </w:rPr>
        <w:t xml:space="preserve">Figure </w:t>
      </w:r>
      <w:r w:rsidR="002335AD">
        <w:rPr>
          <w:rFonts w:ascii="Times New Roman" w:eastAsia="Times New Roman" w:hAnsi="Times New Roman" w:cs="Times New Roman"/>
          <w:sz w:val="24"/>
          <w:szCs w:val="24"/>
        </w:rPr>
        <w:t>2</w:t>
      </w:r>
      <w:r w:rsidR="00DA1727">
        <w:rPr>
          <w:rFonts w:ascii="Times New Roman" w:eastAsia="Times New Roman" w:hAnsi="Times New Roman" w:cs="Times New Roman"/>
          <w:sz w:val="24"/>
          <w:szCs w:val="24"/>
        </w:rPr>
        <w:t xml:space="preserve"> displays the summarized steps of the MUSIC and root MUSIC algorithms.</w:t>
      </w:r>
    </w:p>
    <w:p w14:paraId="27C94FD4" w14:textId="77777777" w:rsidR="00C0670B" w:rsidRDefault="00C0670B">
      <w:pPr>
        <w:rPr>
          <w:rFonts w:ascii="Times New Roman" w:eastAsia="Times New Roman" w:hAnsi="Times New Roman" w:cs="Times New Roman"/>
          <w:sz w:val="24"/>
          <w:szCs w:val="24"/>
        </w:rPr>
      </w:pPr>
    </w:p>
    <w:p w14:paraId="71084C62" w14:textId="77777777" w:rsidR="00C0670B" w:rsidRDefault="00C0670B" w:rsidP="00676569">
      <w:pPr>
        <w:jc w:val="center"/>
        <w:rPr>
          <w:rFonts w:ascii="Times New Roman" w:eastAsia="Times New Roman" w:hAnsi="Times New Roman" w:cs="Times New Roman"/>
          <w:sz w:val="24"/>
          <w:szCs w:val="24"/>
        </w:rPr>
      </w:pPr>
      <w:r>
        <w:rPr>
          <w:noProof/>
          <w:lang w:val="en-US"/>
        </w:rPr>
        <w:drawing>
          <wp:inline distT="0" distB="0" distL="0" distR="0" wp14:anchorId="22E08E88" wp14:editId="1BC8BBAB">
            <wp:extent cx="3756660" cy="217762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283" t="34188" r="52051" b="17721"/>
                    <a:stretch/>
                  </pic:blipFill>
                  <pic:spPr bwMode="auto">
                    <a:xfrm>
                      <a:off x="0" y="0"/>
                      <a:ext cx="3756660" cy="2177624"/>
                    </a:xfrm>
                    <a:prstGeom prst="rect">
                      <a:avLst/>
                    </a:prstGeom>
                    <a:ln>
                      <a:noFill/>
                    </a:ln>
                    <a:extLst>
                      <a:ext uri="{53640926-AAD7-44D8-BBD7-CCE9431645EC}">
                        <a14:shadowObscured xmlns:a14="http://schemas.microsoft.com/office/drawing/2010/main"/>
                      </a:ext>
                    </a:extLst>
                  </pic:spPr>
                </pic:pic>
              </a:graphicData>
            </a:graphic>
          </wp:inline>
        </w:drawing>
      </w:r>
    </w:p>
    <w:p w14:paraId="666739AB" w14:textId="77777777" w:rsidR="00C0670B" w:rsidRPr="003B1C10" w:rsidRDefault="00C0670B" w:rsidP="00676569">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w:t>
      </w:r>
      <w:r w:rsidR="002335AD">
        <w:rPr>
          <w:rFonts w:ascii="Times New Roman" w:eastAsia="Times New Roman" w:hAnsi="Times New Roman" w:cs="Times New Roman"/>
          <w:sz w:val="24"/>
          <w:szCs w:val="24"/>
        </w:rPr>
        <w:t>2</w:t>
      </w:r>
      <w:r>
        <w:rPr>
          <w:rFonts w:ascii="Times New Roman" w:eastAsia="Times New Roman" w:hAnsi="Times New Roman" w:cs="Times New Roman"/>
          <w:sz w:val="24"/>
          <w:szCs w:val="24"/>
        </w:rPr>
        <w:t>: Block diagram of the (a) MUSIC and (b) root MUSIC algorithms [</w:t>
      </w:r>
      <w:r w:rsidR="008C6911">
        <w:rPr>
          <w:rFonts w:ascii="Times New Roman" w:eastAsia="Times New Roman" w:hAnsi="Times New Roman" w:cs="Times New Roman"/>
          <w:sz w:val="24"/>
          <w:szCs w:val="24"/>
        </w:rPr>
        <w:t>19</w:t>
      </w:r>
      <w:r>
        <w:rPr>
          <w:rFonts w:ascii="Times New Roman" w:eastAsia="Times New Roman" w:hAnsi="Times New Roman" w:cs="Times New Roman"/>
          <w:sz w:val="24"/>
          <w:szCs w:val="24"/>
        </w:rPr>
        <w:t>]</w:t>
      </w:r>
    </w:p>
    <w:p w14:paraId="211C4EE2" w14:textId="77777777" w:rsidR="00664E47" w:rsidRDefault="00664E47">
      <w:pPr>
        <w:rPr>
          <w:rFonts w:ascii="Times New Roman" w:eastAsia="Times New Roman" w:hAnsi="Times New Roman" w:cs="Times New Roman"/>
          <w:sz w:val="24"/>
          <w:szCs w:val="24"/>
        </w:rPr>
      </w:pPr>
    </w:p>
    <w:p w14:paraId="560AEDF2" w14:textId="77777777" w:rsidR="0047444F" w:rsidRDefault="00683DE7">
      <w:pPr>
        <w:rPr>
          <w:rFonts w:ascii="Times New Roman" w:eastAsia="Times New Roman" w:hAnsi="Times New Roman" w:cs="Times New Roman"/>
          <w:sz w:val="24"/>
          <w:szCs w:val="24"/>
        </w:rPr>
      </w:pPr>
      <w:r>
        <w:rPr>
          <w:rFonts w:ascii="Times New Roman" w:eastAsia="Times New Roman" w:hAnsi="Times New Roman" w:cs="Times New Roman"/>
          <w:sz w:val="24"/>
          <w:szCs w:val="24"/>
        </w:rPr>
        <w:t>Although accurate, MUSIC is a computationally expensive algorithm</w:t>
      </w:r>
      <w:r w:rsidR="00561AA2">
        <w:rPr>
          <w:rFonts w:ascii="Times New Roman" w:eastAsia="Times New Roman" w:hAnsi="Times New Roman" w:cs="Times New Roman"/>
          <w:sz w:val="24"/>
          <w:szCs w:val="24"/>
        </w:rPr>
        <w:t xml:space="preserve"> [</w:t>
      </w:r>
      <w:r w:rsidR="008C6911">
        <w:rPr>
          <w:rFonts w:ascii="Times New Roman" w:eastAsia="Times New Roman" w:hAnsi="Times New Roman" w:cs="Times New Roman"/>
          <w:sz w:val="24"/>
          <w:szCs w:val="24"/>
        </w:rPr>
        <w:t>14</w:t>
      </w:r>
      <w:r w:rsidR="00561AA2">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and suffers from the effects of multipath interference [</w:t>
      </w:r>
      <w:r w:rsidR="00A8415E">
        <w:rPr>
          <w:rFonts w:ascii="Times New Roman" w:eastAsia="Times New Roman" w:hAnsi="Times New Roman" w:cs="Times New Roman"/>
          <w:sz w:val="24"/>
          <w:szCs w:val="24"/>
        </w:rPr>
        <w:t>15</w:t>
      </w:r>
      <w:r>
        <w:rPr>
          <w:rFonts w:ascii="Times New Roman" w:eastAsia="Times New Roman" w:hAnsi="Times New Roman" w:cs="Times New Roman"/>
          <w:sz w:val="24"/>
          <w:szCs w:val="24"/>
        </w:rPr>
        <w:t xml:space="preserve">]. </w:t>
      </w:r>
      <w:commentRangeStart w:id="52"/>
      <w:r w:rsidR="008D5E02">
        <w:rPr>
          <w:rFonts w:ascii="Times New Roman" w:eastAsia="Times New Roman" w:hAnsi="Times New Roman" w:cs="Times New Roman"/>
          <w:sz w:val="24"/>
          <w:szCs w:val="24"/>
        </w:rPr>
        <w:t>[</w:t>
      </w:r>
      <w:r w:rsidR="00A8415E">
        <w:rPr>
          <w:rFonts w:ascii="Times New Roman" w:eastAsia="Times New Roman" w:hAnsi="Times New Roman" w:cs="Times New Roman"/>
          <w:sz w:val="24"/>
          <w:szCs w:val="24"/>
        </w:rPr>
        <w:t>14</w:t>
      </w:r>
      <w:r w:rsidR="008D5E02">
        <w:rPr>
          <w:rFonts w:ascii="Times New Roman" w:eastAsia="Times New Roman" w:hAnsi="Times New Roman" w:cs="Times New Roman"/>
          <w:sz w:val="24"/>
          <w:szCs w:val="24"/>
        </w:rPr>
        <w:t xml:space="preserve">] </w:t>
      </w:r>
      <w:commentRangeEnd w:id="52"/>
      <w:r w:rsidR="00653F33">
        <w:rPr>
          <w:rStyle w:val="CommentReference"/>
        </w:rPr>
        <w:commentReference w:id="52"/>
      </w:r>
      <w:del w:id="53" w:author="Julian" w:date="2018-06-24T13:18:00Z">
        <w:r w:rsidR="008D5E02" w:rsidDel="00653F33">
          <w:rPr>
            <w:rFonts w:ascii="Times New Roman" w:eastAsia="Times New Roman" w:hAnsi="Times New Roman" w:cs="Times New Roman"/>
            <w:sz w:val="24"/>
            <w:szCs w:val="24"/>
          </w:rPr>
          <w:delText xml:space="preserve">uses </w:delText>
        </w:r>
      </w:del>
      <w:ins w:id="54" w:author="Julian" w:date="2018-06-24T13:18:00Z">
        <w:r w:rsidR="00653F33">
          <w:rPr>
            <w:rFonts w:ascii="Times New Roman" w:eastAsia="Times New Roman" w:hAnsi="Times New Roman" w:cs="Times New Roman"/>
            <w:sz w:val="24"/>
            <w:szCs w:val="24"/>
          </w:rPr>
          <w:t>U</w:t>
        </w:r>
        <w:r w:rsidR="00653F33">
          <w:rPr>
            <w:rFonts w:ascii="Times New Roman" w:eastAsia="Times New Roman" w:hAnsi="Times New Roman" w:cs="Times New Roman"/>
            <w:sz w:val="24"/>
            <w:szCs w:val="24"/>
          </w:rPr>
          <w:t xml:space="preserve">ses </w:t>
        </w:r>
      </w:ins>
      <w:r w:rsidR="008D5E02">
        <w:rPr>
          <w:rFonts w:ascii="Times New Roman" w:eastAsia="Times New Roman" w:hAnsi="Times New Roman" w:cs="Times New Roman"/>
          <w:sz w:val="24"/>
          <w:szCs w:val="24"/>
        </w:rPr>
        <w:t xml:space="preserve">a switched beam system (SBS) which uses a fixed number of beams to </w:t>
      </w:r>
      <w:commentRangeStart w:id="55"/>
      <w:r w:rsidR="008D5E02">
        <w:rPr>
          <w:rFonts w:ascii="Times New Roman" w:eastAsia="Times New Roman" w:hAnsi="Times New Roman" w:cs="Times New Roman"/>
          <w:sz w:val="24"/>
          <w:szCs w:val="24"/>
        </w:rPr>
        <w:t>scan the azimuthal plane</w:t>
      </w:r>
      <w:commentRangeEnd w:id="55"/>
      <w:r w:rsidR="00653F33">
        <w:rPr>
          <w:rStyle w:val="CommentReference"/>
        </w:rPr>
        <w:commentReference w:id="55"/>
      </w:r>
      <w:r w:rsidR="008D5E02">
        <w:rPr>
          <w:rFonts w:ascii="Times New Roman" w:eastAsia="Times New Roman" w:hAnsi="Times New Roman" w:cs="Times New Roman"/>
          <w:sz w:val="24"/>
          <w:szCs w:val="24"/>
        </w:rPr>
        <w:t xml:space="preserve">. </w:t>
      </w:r>
      <w:r w:rsidR="00F113E4">
        <w:rPr>
          <w:rFonts w:ascii="Times New Roman" w:eastAsia="Times New Roman" w:hAnsi="Times New Roman" w:cs="Times New Roman"/>
          <w:sz w:val="24"/>
          <w:szCs w:val="24"/>
        </w:rPr>
        <w:t xml:space="preserve">Even though </w:t>
      </w:r>
      <w:r w:rsidR="008D5E02">
        <w:rPr>
          <w:rFonts w:ascii="Times New Roman" w:eastAsia="Times New Roman" w:hAnsi="Times New Roman" w:cs="Times New Roman"/>
          <w:sz w:val="24"/>
          <w:szCs w:val="24"/>
        </w:rPr>
        <w:t>SBS</w:t>
      </w:r>
      <w:r w:rsidR="00F113E4">
        <w:rPr>
          <w:rFonts w:ascii="Times New Roman" w:eastAsia="Times New Roman" w:hAnsi="Times New Roman" w:cs="Times New Roman"/>
          <w:sz w:val="24"/>
          <w:szCs w:val="24"/>
        </w:rPr>
        <w:t>s such as Bartlett beamforming are computational inexpensive</w:t>
      </w:r>
      <w:commentRangeStart w:id="56"/>
      <w:r w:rsidR="00F113E4">
        <w:rPr>
          <w:rFonts w:ascii="Times New Roman" w:eastAsia="Times New Roman" w:hAnsi="Times New Roman" w:cs="Times New Roman"/>
          <w:sz w:val="24"/>
          <w:szCs w:val="24"/>
        </w:rPr>
        <w:t>, they need</w:t>
      </w:r>
      <w:commentRangeEnd w:id="56"/>
      <w:r w:rsidR="00653F33">
        <w:rPr>
          <w:rStyle w:val="CommentReference"/>
        </w:rPr>
        <w:commentReference w:id="56"/>
      </w:r>
      <w:r w:rsidR="00F113E4">
        <w:rPr>
          <w:rFonts w:ascii="Times New Roman" w:eastAsia="Times New Roman" w:hAnsi="Times New Roman" w:cs="Times New Roman"/>
          <w:sz w:val="24"/>
          <w:szCs w:val="24"/>
        </w:rPr>
        <w:t xml:space="preserve"> low Signal to Noise ratios to work well, and they usually suffer</w:t>
      </w:r>
      <w:r w:rsidR="008D5E02">
        <w:rPr>
          <w:rFonts w:ascii="Times New Roman" w:eastAsia="Times New Roman" w:hAnsi="Times New Roman" w:cs="Times New Roman"/>
          <w:sz w:val="24"/>
          <w:szCs w:val="24"/>
        </w:rPr>
        <w:t xml:space="preserve"> </w:t>
      </w:r>
      <w:r w:rsidR="00F113E4">
        <w:rPr>
          <w:rFonts w:ascii="Times New Roman" w:eastAsia="Times New Roman" w:hAnsi="Times New Roman" w:cs="Times New Roman"/>
          <w:sz w:val="24"/>
          <w:szCs w:val="24"/>
        </w:rPr>
        <w:t xml:space="preserve">low resolution as scanning the entire azimuthal plane will likely lead to multiple signal sources that are parallel to a steering vector. </w:t>
      </w:r>
      <w:commentRangeStart w:id="57"/>
      <w:r w:rsidR="00F113E4">
        <w:rPr>
          <w:rFonts w:ascii="Times New Roman" w:eastAsia="Times New Roman" w:hAnsi="Times New Roman" w:cs="Times New Roman"/>
          <w:sz w:val="24"/>
          <w:szCs w:val="24"/>
        </w:rPr>
        <w:t>[</w:t>
      </w:r>
      <w:r w:rsidR="00A8415E">
        <w:rPr>
          <w:rFonts w:ascii="Times New Roman" w:eastAsia="Times New Roman" w:hAnsi="Times New Roman" w:cs="Times New Roman"/>
          <w:sz w:val="24"/>
          <w:szCs w:val="24"/>
        </w:rPr>
        <w:t>14</w:t>
      </w:r>
      <w:r w:rsidR="00F113E4">
        <w:rPr>
          <w:rFonts w:ascii="Times New Roman" w:eastAsia="Times New Roman" w:hAnsi="Times New Roman" w:cs="Times New Roman"/>
          <w:sz w:val="24"/>
          <w:szCs w:val="24"/>
        </w:rPr>
        <w:t xml:space="preserve">] </w:t>
      </w:r>
      <w:commentRangeEnd w:id="57"/>
      <w:r w:rsidR="00653F33">
        <w:rPr>
          <w:rStyle w:val="CommentReference"/>
        </w:rPr>
        <w:commentReference w:id="57"/>
      </w:r>
      <w:r w:rsidR="00F113E4">
        <w:rPr>
          <w:rFonts w:ascii="Times New Roman" w:eastAsia="Times New Roman" w:hAnsi="Times New Roman" w:cs="Times New Roman"/>
          <w:sz w:val="24"/>
          <w:szCs w:val="24"/>
        </w:rPr>
        <w:t xml:space="preserve">proposes a novel cross-correlation based SBS (XSBS) technique which utilizes an omnidirectional signal beacon as reference signal to compare signals within the angular range of interest. </w:t>
      </w:r>
      <w:r w:rsidR="008A6357">
        <w:rPr>
          <w:rFonts w:ascii="Times New Roman" w:eastAsia="Times New Roman" w:hAnsi="Times New Roman" w:cs="Times New Roman"/>
          <w:sz w:val="24"/>
          <w:szCs w:val="24"/>
        </w:rPr>
        <w:t xml:space="preserve">In this method, antenna weights (used in beamforming to scan the azimuthal plane) are all set to zero to receive the omnidirectional signal as stand alone antennas. Then, antennas are weighted according to the beamforming direction, and signals received at the weighted antenna array are cross correlated with the omnidirectional reference signal from the previous step. This outperforms the MUSIC algorithm with more computational efficiency, but it is unclear </w:t>
      </w:r>
      <w:del w:id="59" w:author="Julian" w:date="2018-06-24T13:24:00Z">
        <w:r w:rsidR="008A6357" w:rsidDel="00653F33">
          <w:rPr>
            <w:rFonts w:ascii="Times New Roman" w:eastAsia="Times New Roman" w:hAnsi="Times New Roman" w:cs="Times New Roman"/>
            <w:sz w:val="24"/>
            <w:szCs w:val="24"/>
          </w:rPr>
          <w:delText xml:space="preserve">whether </w:delText>
        </w:r>
      </w:del>
      <w:r w:rsidR="008A6357">
        <w:rPr>
          <w:rFonts w:ascii="Times New Roman" w:eastAsia="Times New Roman" w:hAnsi="Times New Roman" w:cs="Times New Roman"/>
          <w:sz w:val="24"/>
          <w:szCs w:val="24"/>
        </w:rPr>
        <w:t>how this method performs in a multipath environment.</w:t>
      </w:r>
    </w:p>
    <w:p w14:paraId="7C573F71" w14:textId="77777777" w:rsidR="008A6357" w:rsidRDefault="008A6357">
      <w:pPr>
        <w:rPr>
          <w:rFonts w:ascii="Times New Roman" w:eastAsia="Times New Roman" w:hAnsi="Times New Roman" w:cs="Times New Roman"/>
          <w:sz w:val="24"/>
          <w:szCs w:val="24"/>
        </w:rPr>
      </w:pPr>
    </w:p>
    <w:p w14:paraId="3A29CCC9" w14:textId="77777777" w:rsidR="0047444F" w:rsidRDefault="008A6357">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In a multipath environment, the performance of the </w:t>
      </w:r>
      <w:r w:rsidR="002D2256">
        <w:rPr>
          <w:rFonts w:ascii="Times New Roman" w:eastAsia="Times New Roman" w:hAnsi="Times New Roman" w:cs="Times New Roman"/>
          <w:sz w:val="24"/>
          <w:szCs w:val="24"/>
        </w:rPr>
        <w:t>MUSIC and root MUSIC</w:t>
      </w:r>
      <w:r>
        <w:rPr>
          <w:rFonts w:ascii="Times New Roman" w:eastAsia="Times New Roman" w:hAnsi="Times New Roman" w:cs="Times New Roman"/>
          <w:sz w:val="24"/>
          <w:szCs w:val="24"/>
        </w:rPr>
        <w:t xml:space="preserve"> degrades because refracted signals received at antennas will be correlated with the source signals themselves. This is a problem because separate signals in the signal subspace will be correlated, which goes against MUSIC’s requirement for independent signal sources [</w:t>
      </w:r>
      <w:r w:rsidR="005A45B0">
        <w:rPr>
          <w:rFonts w:ascii="Times New Roman" w:eastAsia="Times New Roman" w:hAnsi="Times New Roman" w:cs="Times New Roman"/>
          <w:sz w:val="24"/>
          <w:szCs w:val="24"/>
        </w:rPr>
        <w:t>8</w:t>
      </w:r>
      <w:r w:rsidR="00E3403D">
        <w:rPr>
          <w:rFonts w:ascii="Times New Roman" w:eastAsia="Times New Roman" w:hAnsi="Times New Roman" w:cs="Times New Roman"/>
          <w:sz w:val="24"/>
          <w:szCs w:val="24"/>
        </w:rPr>
        <w:t xml:space="preserve">, </w:t>
      </w:r>
      <w:r w:rsidR="005A45B0">
        <w:rPr>
          <w:rFonts w:ascii="Times New Roman" w:eastAsia="Times New Roman" w:hAnsi="Times New Roman" w:cs="Times New Roman"/>
          <w:sz w:val="24"/>
          <w:szCs w:val="24"/>
        </w:rPr>
        <w:t>13</w:t>
      </w:r>
      <w:r>
        <w:rPr>
          <w:rFonts w:ascii="Times New Roman" w:eastAsia="Times New Roman" w:hAnsi="Times New Roman" w:cs="Times New Roman"/>
          <w:sz w:val="24"/>
          <w:szCs w:val="24"/>
        </w:rPr>
        <w:t xml:space="preserve">]. </w:t>
      </w:r>
      <w:r w:rsidR="00E3403D">
        <w:rPr>
          <w:rFonts w:ascii="Times New Roman" w:eastAsia="Times New Roman" w:hAnsi="Times New Roman" w:cs="Times New Roman"/>
          <w:sz w:val="24"/>
          <w:szCs w:val="24"/>
        </w:rPr>
        <w:t>A technique known as Spatial Smoothing can be used to remove the correlation of received signals by dividing the antenna array into subarrays [</w:t>
      </w:r>
      <w:r w:rsidR="005A45B0">
        <w:rPr>
          <w:rFonts w:ascii="Times New Roman" w:eastAsia="Times New Roman" w:hAnsi="Times New Roman" w:cs="Times New Roman"/>
          <w:sz w:val="24"/>
          <w:szCs w:val="24"/>
        </w:rPr>
        <w:t>8</w:t>
      </w:r>
      <w:r w:rsidR="00E3403D">
        <w:rPr>
          <w:rFonts w:ascii="Times New Roman" w:eastAsia="Times New Roman" w:hAnsi="Times New Roman" w:cs="Times New Roman"/>
          <w:sz w:val="24"/>
          <w:szCs w:val="24"/>
        </w:rPr>
        <w:t xml:space="preserve">, </w:t>
      </w:r>
      <w:r w:rsidR="005A45B0">
        <w:rPr>
          <w:rFonts w:ascii="Times New Roman" w:eastAsia="Times New Roman" w:hAnsi="Times New Roman" w:cs="Times New Roman"/>
          <w:sz w:val="24"/>
          <w:szCs w:val="24"/>
        </w:rPr>
        <w:t>13</w:t>
      </w:r>
      <w:r w:rsidR="00E3403D">
        <w:rPr>
          <w:rFonts w:ascii="Times New Roman" w:eastAsia="Times New Roman" w:hAnsi="Times New Roman" w:cs="Times New Roman"/>
          <w:sz w:val="24"/>
          <w:szCs w:val="24"/>
        </w:rPr>
        <w:t>]. If the number of antennas in the entire array is large enough, a noise subspace of uncorrelated vectors can be formed by averaging the correlation matrices of all subarrays and applying the averaged correlation matrix to the first step of MUSIC</w:t>
      </w:r>
      <w:r w:rsidR="002D2256">
        <w:rPr>
          <w:rFonts w:ascii="Times New Roman" w:eastAsia="Times New Roman" w:hAnsi="Times New Roman" w:cs="Times New Roman"/>
          <w:sz w:val="24"/>
          <w:szCs w:val="24"/>
        </w:rPr>
        <w:t xml:space="preserve"> or root MUSIC</w:t>
      </w:r>
      <w:r w:rsidR="00E3403D">
        <w:rPr>
          <w:rFonts w:ascii="Times New Roman" w:eastAsia="Times New Roman" w:hAnsi="Times New Roman" w:cs="Times New Roman"/>
          <w:sz w:val="24"/>
          <w:szCs w:val="24"/>
        </w:rPr>
        <w:t xml:space="preserve">. Nevertheless, spatial smoothing adds computational complexity and </w:t>
      </w:r>
      <w:r w:rsidR="002D2256">
        <w:rPr>
          <w:rFonts w:ascii="Times New Roman" w:eastAsia="Times New Roman" w:hAnsi="Times New Roman" w:cs="Times New Roman"/>
          <w:sz w:val="24"/>
          <w:szCs w:val="24"/>
        </w:rPr>
        <w:t>resolution scales with</w:t>
      </w:r>
      <w:r w:rsidR="00E3403D">
        <w:rPr>
          <w:rFonts w:ascii="Times New Roman" w:eastAsia="Times New Roman" w:hAnsi="Times New Roman" w:cs="Times New Roman"/>
          <w:sz w:val="24"/>
          <w:szCs w:val="24"/>
        </w:rPr>
        <w:t xml:space="preserve"> </w:t>
      </w:r>
      <w:r w:rsidR="002D2256">
        <w:rPr>
          <w:rFonts w:ascii="Times New Roman" w:eastAsia="Times New Roman" w:hAnsi="Times New Roman" w:cs="Times New Roman"/>
          <w:sz w:val="24"/>
          <w:szCs w:val="24"/>
        </w:rPr>
        <w:t xml:space="preserve">the </w:t>
      </w:r>
      <w:r w:rsidR="00E3403D">
        <w:rPr>
          <w:rFonts w:ascii="Times New Roman" w:eastAsia="Times New Roman" w:hAnsi="Times New Roman" w:cs="Times New Roman"/>
          <w:sz w:val="24"/>
          <w:szCs w:val="24"/>
        </w:rPr>
        <w:t>number of antennas</w:t>
      </w:r>
      <w:r w:rsidR="002D2256">
        <w:rPr>
          <w:rFonts w:ascii="Times New Roman" w:eastAsia="Times New Roman" w:hAnsi="Times New Roman" w:cs="Times New Roman"/>
          <w:sz w:val="24"/>
          <w:szCs w:val="24"/>
        </w:rPr>
        <w:t xml:space="preserve"> used</w:t>
      </w:r>
      <w:r w:rsidR="00E3403D">
        <w:rPr>
          <w:rFonts w:ascii="Times New Roman" w:eastAsia="Times New Roman" w:hAnsi="Times New Roman" w:cs="Times New Roman"/>
          <w:sz w:val="24"/>
          <w:szCs w:val="24"/>
        </w:rPr>
        <w:t xml:space="preserve">. </w:t>
      </w:r>
      <w:r w:rsidR="00A40576">
        <w:rPr>
          <w:rFonts w:ascii="Times New Roman" w:eastAsia="Times New Roman" w:hAnsi="Times New Roman" w:cs="Times New Roman"/>
          <w:sz w:val="24"/>
          <w:szCs w:val="24"/>
        </w:rPr>
        <w:t>[</w:t>
      </w:r>
      <w:r w:rsidR="005A45B0">
        <w:rPr>
          <w:rFonts w:ascii="Times New Roman" w:eastAsia="Times New Roman" w:hAnsi="Times New Roman" w:cs="Times New Roman"/>
          <w:sz w:val="24"/>
          <w:szCs w:val="24"/>
        </w:rPr>
        <w:t>13</w:t>
      </w:r>
      <w:r w:rsidR="00A40576">
        <w:rPr>
          <w:rFonts w:ascii="Times New Roman" w:eastAsia="Times New Roman" w:hAnsi="Times New Roman" w:cs="Times New Roman"/>
          <w:sz w:val="24"/>
          <w:szCs w:val="24"/>
        </w:rPr>
        <w:t xml:space="preserve">] proposes a new method, Covariance Differencing and Iterative Spatial Smoothing, to reduce the computation and antenna amount required by standard spatial smoothing. This technique subtracts a covariance matrix corresponding to uncorrelated signals from resolved DoAs from a covariance matrix computed with raw signals retrieved at an antenna array. This process is performed iteratively until no peaks appear in the MUSIC pseudospectrum indicating an absence of correlated signals. </w:t>
      </w:r>
    </w:p>
    <w:p w14:paraId="70A202E0" w14:textId="77777777" w:rsidR="001A35B1" w:rsidRDefault="001A35B1">
      <w:pPr>
        <w:rPr>
          <w:rFonts w:ascii="Times New Roman" w:eastAsia="Times New Roman" w:hAnsi="Times New Roman" w:cs="Times New Roman"/>
          <w:sz w:val="24"/>
          <w:szCs w:val="24"/>
        </w:rPr>
      </w:pPr>
    </w:p>
    <w:p w14:paraId="12552CA3" w14:textId="77777777" w:rsidR="00CD77EF" w:rsidRPr="00CD77EF" w:rsidRDefault="00CD77EF" w:rsidP="00CD77EF">
      <w:pPr>
        <w:rPr>
          <w:rFonts w:ascii="Times New Roman" w:eastAsia="Times New Roman" w:hAnsi="Times New Roman" w:cs="Times New Roman"/>
          <w:sz w:val="24"/>
          <w:szCs w:val="24"/>
        </w:rPr>
      </w:pPr>
      <w:r>
        <w:rPr>
          <w:rFonts w:ascii="Times New Roman" w:eastAsia="Times New Roman" w:hAnsi="Times New Roman" w:cs="Times New Roman"/>
          <w:sz w:val="24"/>
          <w:szCs w:val="24"/>
        </w:rPr>
        <w:t>III. iv. Phase Difference of Arrival</w:t>
      </w:r>
    </w:p>
    <w:p w14:paraId="689E13FF" w14:textId="77777777" w:rsidR="00CD77EF" w:rsidRDefault="00CD77EF">
      <w:pPr>
        <w:rPr>
          <w:rFonts w:ascii="Times New Roman" w:eastAsia="Times New Roman" w:hAnsi="Times New Roman" w:cs="Times New Roman"/>
          <w:sz w:val="24"/>
          <w:szCs w:val="24"/>
        </w:rPr>
      </w:pPr>
    </w:p>
    <w:p w14:paraId="137212FA" w14:textId="77777777" w:rsidR="00C70BB3" w:rsidRDefault="001A35B1">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last localization method that will be investigated is </w:t>
      </w:r>
      <w:r w:rsidR="008809F8">
        <w:rPr>
          <w:rFonts w:ascii="Times New Roman" w:eastAsia="Times New Roman" w:hAnsi="Times New Roman" w:cs="Times New Roman"/>
          <w:sz w:val="24"/>
          <w:szCs w:val="24"/>
        </w:rPr>
        <w:t>p</w:t>
      </w:r>
      <w:r>
        <w:rPr>
          <w:rFonts w:ascii="Times New Roman" w:eastAsia="Times New Roman" w:hAnsi="Times New Roman" w:cs="Times New Roman"/>
          <w:sz w:val="24"/>
          <w:szCs w:val="24"/>
        </w:rPr>
        <w:t xml:space="preserve">hase </w:t>
      </w:r>
      <w:r w:rsidR="008809F8">
        <w:rPr>
          <w:rFonts w:ascii="Times New Roman" w:eastAsia="Times New Roman" w:hAnsi="Times New Roman" w:cs="Times New Roman"/>
          <w:sz w:val="24"/>
          <w:szCs w:val="24"/>
        </w:rPr>
        <w:t>d</w:t>
      </w:r>
      <w:r>
        <w:rPr>
          <w:rFonts w:ascii="Times New Roman" w:eastAsia="Times New Roman" w:hAnsi="Times New Roman" w:cs="Times New Roman"/>
          <w:sz w:val="24"/>
          <w:szCs w:val="24"/>
        </w:rPr>
        <w:t xml:space="preserve">ifference of </w:t>
      </w:r>
      <w:r w:rsidR="008809F8">
        <w:rPr>
          <w:rFonts w:ascii="Times New Roman" w:eastAsia="Times New Roman" w:hAnsi="Times New Roman" w:cs="Times New Roman"/>
          <w:sz w:val="24"/>
          <w:szCs w:val="24"/>
        </w:rPr>
        <w:t>a</w:t>
      </w:r>
      <w:r>
        <w:rPr>
          <w:rFonts w:ascii="Times New Roman" w:eastAsia="Times New Roman" w:hAnsi="Times New Roman" w:cs="Times New Roman"/>
          <w:sz w:val="24"/>
          <w:szCs w:val="24"/>
        </w:rPr>
        <w:t>rrival (PDOA</w:t>
      </w:r>
      <w:r w:rsidR="0015693E">
        <w:rPr>
          <w:rFonts w:ascii="Times New Roman" w:eastAsia="Times New Roman" w:hAnsi="Times New Roman" w:cs="Times New Roman"/>
          <w:sz w:val="24"/>
          <w:szCs w:val="24"/>
        </w:rPr>
        <w:t xml:space="preserve">). Much like TDOA, PDOA systems compute a differential distance metric between a pair of receivers instead of an absolute propagation distance between a receiver and a tag. </w:t>
      </w:r>
      <w:r w:rsidR="00C70BB3">
        <w:rPr>
          <w:rFonts w:ascii="Times New Roman" w:eastAsia="Times New Roman" w:hAnsi="Times New Roman" w:cs="Times New Roman"/>
          <w:sz w:val="24"/>
          <w:szCs w:val="24"/>
        </w:rPr>
        <w:t>The</w:t>
      </w:r>
      <w:r w:rsidR="008629C9">
        <w:rPr>
          <w:rFonts w:ascii="Times New Roman" w:eastAsia="Times New Roman" w:hAnsi="Times New Roman" w:cs="Times New Roman"/>
          <w:sz w:val="24"/>
          <w:szCs w:val="24"/>
        </w:rPr>
        <w:t xml:space="preserve"> fundamental</w:t>
      </w:r>
      <w:r w:rsidR="00C70BB3">
        <w:rPr>
          <w:rFonts w:ascii="Times New Roman" w:eastAsia="Times New Roman" w:hAnsi="Times New Roman" w:cs="Times New Roman"/>
          <w:sz w:val="24"/>
          <w:szCs w:val="24"/>
        </w:rPr>
        <w:t xml:space="preserve"> equation for obtaining a differential distance measurement in PDOA is </w:t>
      </w:r>
      <m:oMath>
        <m:r>
          <w:rPr>
            <w:rFonts w:ascii="Cambria Math" w:hAnsi="Cambria Math"/>
          </w:rPr>
          <m:t xml:space="preserve">d = </m:t>
        </m:r>
        <m:f>
          <m:fPr>
            <m:ctrlPr>
              <w:rPr>
                <w:rFonts w:ascii="Cambria Math" w:hAnsi="Cambria Math"/>
              </w:rPr>
            </m:ctrlPr>
          </m:fPr>
          <m:num>
            <m:r>
              <w:rPr>
                <w:rFonts w:ascii="Cambria Math" w:hAnsi="Cambria Math"/>
              </w:rPr>
              <m:t>φλ</m:t>
            </m:r>
          </m:num>
          <m:den>
            <m:r>
              <w:rPr>
                <w:rFonts w:ascii="Cambria Math" w:hAnsi="Cambria Math"/>
              </w:rPr>
              <m:t>4π</m:t>
            </m:r>
          </m:den>
        </m:f>
        <m:r>
          <w:rPr>
            <w:rFonts w:ascii="Cambria Math" w:hAnsi="Cambria Math"/>
          </w:rPr>
          <m:t xml:space="preserve">+ </m:t>
        </m:r>
        <m:f>
          <m:fPr>
            <m:ctrlPr>
              <w:rPr>
                <w:rFonts w:ascii="Cambria Math" w:hAnsi="Cambria Math"/>
              </w:rPr>
            </m:ctrlPr>
          </m:fPr>
          <m:num>
            <m:r>
              <w:rPr>
                <w:rFonts w:ascii="Cambria Math" w:hAnsi="Cambria Math"/>
              </w:rPr>
              <m:t>nλ</m:t>
            </m:r>
          </m:num>
          <m:den>
            <m:r>
              <w:rPr>
                <w:rFonts w:ascii="Cambria Math" w:hAnsi="Cambria Math"/>
              </w:rPr>
              <m:t>2</m:t>
            </m:r>
          </m:den>
        </m:f>
      </m:oMath>
      <w:r w:rsidR="00C70BB3">
        <w:rPr>
          <w:rFonts w:ascii="Times New Roman" w:eastAsia="Times New Roman" w:hAnsi="Times New Roman" w:cs="Times New Roman"/>
        </w:rPr>
        <w:t xml:space="preserve">  </w:t>
      </w:r>
      <w:r w:rsidR="00C70BB3" w:rsidRPr="00C70BB3">
        <w:rPr>
          <w:rFonts w:ascii="Times New Roman" w:eastAsia="Times New Roman" w:hAnsi="Times New Roman" w:cs="Times New Roman"/>
          <w:sz w:val="24"/>
          <w:szCs w:val="24"/>
        </w:rPr>
        <w:t xml:space="preserve">where </w:t>
      </w:r>
      <m:oMath>
        <m:r>
          <w:rPr>
            <w:rFonts w:ascii="Cambria Math" w:hAnsi="Cambria Math" w:cs="Times New Roman"/>
            <w:sz w:val="24"/>
            <w:szCs w:val="24"/>
          </w:rPr>
          <m:t>φ</m:t>
        </m:r>
      </m:oMath>
      <w:r w:rsidR="00C70BB3" w:rsidRPr="00C70BB3">
        <w:rPr>
          <w:rFonts w:ascii="Times New Roman" w:eastAsia="Times New Roman" w:hAnsi="Times New Roman" w:cs="Times New Roman"/>
          <w:sz w:val="24"/>
          <w:szCs w:val="24"/>
        </w:rPr>
        <w:t xml:space="preserve"> is the phase difference between two antennas,  </w:t>
      </w:r>
      <m:oMath>
        <m:r>
          <w:rPr>
            <w:rFonts w:ascii="Cambria Math" w:hAnsi="Cambria Math" w:cs="Times New Roman"/>
            <w:sz w:val="24"/>
            <w:szCs w:val="24"/>
          </w:rPr>
          <m:t>λ</m:t>
        </m:r>
      </m:oMath>
      <w:r w:rsidR="00C70BB3" w:rsidRPr="00C70BB3">
        <w:rPr>
          <w:rFonts w:ascii="Times New Roman" w:eastAsia="Times New Roman" w:hAnsi="Times New Roman" w:cs="Times New Roman"/>
          <w:sz w:val="24"/>
          <w:szCs w:val="24"/>
        </w:rPr>
        <w:t xml:space="preserve"> is the wavelength of the signal, and n is an ambiguous phase integer.</w:t>
      </w:r>
      <w:r w:rsidR="00465B84">
        <w:rPr>
          <w:rFonts w:ascii="Times New Roman" w:eastAsia="Times New Roman" w:hAnsi="Times New Roman" w:cs="Times New Roman"/>
          <w:sz w:val="24"/>
          <w:szCs w:val="24"/>
        </w:rPr>
        <w:t xml:space="preserve"> Please note that there is an extra factor of two integrated in the denominator of both terms in order to correctly represent a backscattering propagation (</w:t>
      </w:r>
      <w:r w:rsidR="007C0323">
        <w:rPr>
          <w:rFonts w:ascii="Times New Roman" w:eastAsia="Times New Roman" w:hAnsi="Times New Roman" w:cs="Times New Roman"/>
          <w:sz w:val="24"/>
          <w:szCs w:val="24"/>
        </w:rPr>
        <w:t>twice the tag-reader distance).</w:t>
      </w:r>
    </w:p>
    <w:p w14:paraId="1A4EC588" w14:textId="77777777" w:rsidR="00CD77EF" w:rsidRPr="00C70BB3" w:rsidRDefault="00CD77EF">
      <w:pPr>
        <w:rPr>
          <w:rFonts w:ascii="Times New Roman" w:hAnsi="Times New Roman" w:cs="Times New Roman"/>
          <w:sz w:val="24"/>
          <w:szCs w:val="24"/>
        </w:rPr>
      </w:pPr>
    </w:p>
    <w:p w14:paraId="5AFCBB89" w14:textId="77777777" w:rsidR="00C41BC2" w:rsidRPr="00FB0603" w:rsidRDefault="0015693E">
      <w:pPr>
        <w:rPr>
          <w:rFonts w:ascii="Times New Roman" w:hAnsi="Times New Roman" w:cs="Times New Roman"/>
          <w:sz w:val="24"/>
          <w:szCs w:val="24"/>
        </w:rPr>
      </w:pPr>
      <w:r>
        <w:rPr>
          <w:rFonts w:ascii="Times New Roman" w:eastAsia="Times New Roman" w:hAnsi="Times New Roman" w:cs="Times New Roman"/>
          <w:sz w:val="24"/>
          <w:szCs w:val="24"/>
        </w:rPr>
        <w:t>To our current knowledge, only systems with</w:t>
      </w:r>
      <w:r w:rsidR="008809F8">
        <w:rPr>
          <w:rFonts w:ascii="Times New Roman" w:eastAsia="Times New Roman" w:hAnsi="Times New Roman" w:cs="Times New Roman"/>
          <w:sz w:val="24"/>
          <w:szCs w:val="24"/>
        </w:rPr>
        <w:t xml:space="preserve"> radio frequency identification device</w:t>
      </w:r>
      <w:r>
        <w:rPr>
          <w:rFonts w:ascii="Times New Roman" w:eastAsia="Times New Roman" w:hAnsi="Times New Roman" w:cs="Times New Roman"/>
          <w:sz w:val="24"/>
          <w:szCs w:val="24"/>
        </w:rPr>
        <w:t xml:space="preserve"> </w:t>
      </w:r>
      <w:r w:rsidR="008809F8">
        <w:rPr>
          <w:rFonts w:ascii="Times New Roman" w:eastAsia="Times New Roman" w:hAnsi="Times New Roman" w:cs="Times New Roman"/>
          <w:sz w:val="24"/>
          <w:szCs w:val="24"/>
        </w:rPr>
        <w:t>(</w:t>
      </w:r>
      <w:r>
        <w:rPr>
          <w:rFonts w:ascii="Times New Roman" w:eastAsia="Times New Roman" w:hAnsi="Times New Roman" w:cs="Times New Roman"/>
          <w:sz w:val="24"/>
          <w:szCs w:val="24"/>
        </w:rPr>
        <w:t>RFID</w:t>
      </w:r>
      <w:r w:rsidR="008809F8">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tags have implemented PDOA and most of these systems operate in indoor environments. RFID tags are highly desirable in PDOA systems, because the </w:t>
      </w:r>
      <w:r w:rsidR="008809F8">
        <w:rPr>
          <w:rFonts w:ascii="Times New Roman" w:eastAsia="Times New Roman" w:hAnsi="Times New Roman" w:cs="Times New Roman"/>
          <w:sz w:val="24"/>
          <w:szCs w:val="24"/>
        </w:rPr>
        <w:t>initial phase of the transmitted signal is known through conventional linear backscatter (a signal is transmitted to and reflected from a RFID tag) [</w:t>
      </w:r>
      <w:r w:rsidR="005A45B0">
        <w:rPr>
          <w:rFonts w:ascii="Times New Roman" w:eastAsia="Times New Roman" w:hAnsi="Times New Roman" w:cs="Times New Roman"/>
          <w:sz w:val="24"/>
          <w:szCs w:val="24"/>
        </w:rPr>
        <w:t>15</w:t>
      </w:r>
      <w:r w:rsidR="008809F8">
        <w:rPr>
          <w:rFonts w:ascii="Times New Roman" w:eastAsia="Times New Roman" w:hAnsi="Times New Roman" w:cs="Times New Roman"/>
          <w:sz w:val="24"/>
          <w:szCs w:val="24"/>
        </w:rPr>
        <w:t>].</w:t>
      </w:r>
      <w:r w:rsidR="0045293F">
        <w:rPr>
          <w:rFonts w:ascii="Times New Roman" w:eastAsia="Times New Roman" w:hAnsi="Times New Roman" w:cs="Times New Roman"/>
          <w:sz w:val="24"/>
          <w:szCs w:val="24"/>
        </w:rPr>
        <w:t xml:space="preserve"> Moreover, the range over possible integers n </w:t>
      </w:r>
      <w:r w:rsidR="00C70BB3" w:rsidRPr="00FB0603">
        <w:rPr>
          <w:rFonts w:ascii="Times New Roman" w:eastAsia="Times New Roman" w:hAnsi="Times New Roman" w:cs="Times New Roman"/>
          <w:sz w:val="24"/>
          <w:szCs w:val="24"/>
        </w:rPr>
        <w:t>in</w:t>
      </w:r>
      <w:r w:rsidR="0045293F" w:rsidRPr="00FB0603">
        <w:rPr>
          <w:rFonts w:ascii="Times New Roman" w:eastAsia="Times New Roman" w:hAnsi="Times New Roman" w:cs="Times New Roman"/>
          <w:sz w:val="24"/>
          <w:szCs w:val="24"/>
        </w:rPr>
        <w:t xml:space="preserve"> which a phase-integer disambiguation algorithm such as HMFCW [6, </w:t>
      </w:r>
      <w:r w:rsidR="005A45B0">
        <w:rPr>
          <w:rFonts w:ascii="Times New Roman" w:eastAsia="Times New Roman" w:hAnsi="Times New Roman" w:cs="Times New Roman"/>
          <w:sz w:val="24"/>
          <w:szCs w:val="24"/>
        </w:rPr>
        <w:t>12</w:t>
      </w:r>
      <w:r w:rsidR="0045293F" w:rsidRPr="00FB0603">
        <w:rPr>
          <w:rFonts w:ascii="Times New Roman" w:eastAsia="Times New Roman" w:hAnsi="Times New Roman" w:cs="Times New Roman"/>
          <w:sz w:val="24"/>
          <w:szCs w:val="24"/>
        </w:rPr>
        <w:t>] would have to search for</w:t>
      </w:r>
      <w:r w:rsidR="00FB0603">
        <w:rPr>
          <w:rFonts w:ascii="Times New Roman" w:eastAsia="Times New Roman" w:hAnsi="Times New Roman" w:cs="Times New Roman"/>
          <w:sz w:val="24"/>
          <w:szCs w:val="24"/>
        </w:rPr>
        <w:t xml:space="preserve"> could be two orders of magnitude greater for outdoor environments with receivers spaced more than 100 meters apart. </w:t>
      </w:r>
      <w:r w:rsidR="00E1374B">
        <w:rPr>
          <w:rFonts w:ascii="Times New Roman" w:eastAsia="Times New Roman" w:hAnsi="Times New Roman" w:cs="Times New Roman"/>
          <w:sz w:val="24"/>
          <w:szCs w:val="24"/>
        </w:rPr>
        <w:t xml:space="preserve">A solution to this </w:t>
      </w:r>
      <w:r w:rsidR="00FB0603">
        <w:rPr>
          <w:rFonts w:ascii="Times New Roman" w:eastAsia="Times New Roman" w:hAnsi="Times New Roman" w:cs="Times New Roman"/>
          <w:sz w:val="24"/>
          <w:szCs w:val="24"/>
        </w:rPr>
        <w:t xml:space="preserve">drawback in outdoor PDOA systems </w:t>
      </w:r>
      <w:r w:rsidR="00E1374B">
        <w:rPr>
          <w:rFonts w:ascii="Times New Roman" w:eastAsia="Times New Roman" w:hAnsi="Times New Roman" w:cs="Times New Roman"/>
          <w:sz w:val="24"/>
          <w:szCs w:val="24"/>
        </w:rPr>
        <w:t xml:space="preserve">is </w:t>
      </w:r>
      <w:r w:rsidR="00FB0603">
        <w:rPr>
          <w:rFonts w:ascii="Times New Roman" w:eastAsia="Times New Roman" w:hAnsi="Times New Roman" w:cs="Times New Roman"/>
          <w:sz w:val="24"/>
          <w:szCs w:val="24"/>
        </w:rPr>
        <w:t xml:space="preserve">discussed in the Design Objectives section of this document. </w:t>
      </w:r>
    </w:p>
    <w:p w14:paraId="2CB35B66" w14:textId="77777777" w:rsidR="00E3403D" w:rsidRDefault="00E3403D">
      <w:pPr>
        <w:rPr>
          <w:rFonts w:ascii="Times New Roman" w:eastAsia="Times New Roman" w:hAnsi="Times New Roman" w:cs="Times New Roman"/>
          <w:sz w:val="24"/>
          <w:szCs w:val="24"/>
        </w:rPr>
      </w:pPr>
    </w:p>
    <w:p w14:paraId="77C62FB8" w14:textId="77777777" w:rsidR="00403526" w:rsidRDefault="007C0323" w:rsidP="00982EB9">
      <w:pPr>
        <w:rPr>
          <w:rFonts w:ascii="Times New Roman" w:eastAsia="Times New Roman" w:hAnsi="Times New Roman" w:cs="Times New Roman"/>
          <w:color w:val="FF0000"/>
          <w:sz w:val="24"/>
          <w:szCs w:val="24"/>
          <w:u w:val="single"/>
        </w:rPr>
      </w:pPr>
      <w:r>
        <w:rPr>
          <w:rFonts w:ascii="Times New Roman" w:hAnsi="Times New Roman" w:cs="Times New Roman"/>
          <w:color w:val="000000"/>
          <w:sz w:val="24"/>
          <w:szCs w:val="24"/>
          <w:lang w:val="en-US"/>
        </w:rPr>
        <w:t>To improve 3D localization in</w:t>
      </w:r>
      <w:r w:rsidR="00465B84">
        <w:rPr>
          <w:rFonts w:ascii="Times New Roman" w:hAnsi="Times New Roman" w:cs="Times New Roman"/>
          <w:color w:val="000000"/>
          <w:sz w:val="24"/>
          <w:szCs w:val="24"/>
          <w:lang w:val="en-US"/>
        </w:rPr>
        <w:t xml:space="preserve"> PDOA</w:t>
      </w:r>
      <w:r w:rsidR="00457EA2">
        <w:rPr>
          <w:rFonts w:ascii="Times New Roman" w:hAnsi="Times New Roman" w:cs="Times New Roman"/>
          <w:color w:val="000000"/>
          <w:sz w:val="24"/>
          <w:szCs w:val="24"/>
          <w:lang w:val="en-US"/>
        </w:rPr>
        <w:t xml:space="preserve">, </w:t>
      </w:r>
      <w:r w:rsidR="005B2554">
        <w:rPr>
          <w:rFonts w:ascii="Times New Roman" w:eastAsia="Times New Roman" w:hAnsi="Times New Roman" w:cs="Times New Roman"/>
          <w:sz w:val="24"/>
          <w:szCs w:val="24"/>
        </w:rPr>
        <w:t>Ma, Hui and Kan [6] proposes</w:t>
      </w:r>
      <w:r>
        <w:rPr>
          <w:rFonts w:ascii="Times New Roman" w:eastAsia="Times New Roman" w:hAnsi="Times New Roman" w:cs="Times New Roman"/>
          <w:sz w:val="24"/>
          <w:szCs w:val="24"/>
        </w:rPr>
        <w:t xml:space="preserve"> broadband harmonic backscatter and</w:t>
      </w:r>
      <w:r w:rsidR="005B255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heuristic multi-frequency continuous wave (HMFCW) ranging.</w:t>
      </w:r>
      <w:r w:rsidR="00AC2413">
        <w:rPr>
          <w:rFonts w:ascii="Times New Roman" w:eastAsia="Times New Roman" w:hAnsi="Times New Roman" w:cs="Times New Roman"/>
          <w:sz w:val="24"/>
          <w:szCs w:val="24"/>
        </w:rPr>
        <w:t xml:space="preserve"> Broadband harmonic backscatter eliminates self-jamming in RFID readers by modulating the uplink </w:t>
      </w:r>
      <w:r w:rsidR="00AC2413">
        <w:rPr>
          <w:rFonts w:ascii="Times New Roman" w:eastAsia="Times New Roman" w:hAnsi="Times New Roman" w:cs="Times New Roman"/>
          <w:sz w:val="24"/>
          <w:szCs w:val="24"/>
        </w:rPr>
        <w:lastRenderedPageBreak/>
        <w:t xml:space="preserve">response (tag to reader) on a second harmonic which is passively generated by non-linear devices inside the RFID tag. </w:t>
      </w:r>
      <w:r w:rsidR="00DB105B">
        <w:rPr>
          <w:rFonts w:ascii="Times New Roman" w:eastAsia="Times New Roman" w:hAnsi="Times New Roman" w:cs="Times New Roman"/>
          <w:sz w:val="24"/>
          <w:szCs w:val="24"/>
        </w:rPr>
        <w:t xml:space="preserve">HMFCW ranging </w:t>
      </w:r>
      <w:r w:rsidR="007A4DCA">
        <w:rPr>
          <w:rFonts w:ascii="Times New Roman" w:eastAsia="Times New Roman" w:hAnsi="Times New Roman" w:cs="Times New Roman"/>
          <w:sz w:val="24"/>
          <w:szCs w:val="24"/>
        </w:rPr>
        <w:t xml:space="preserve">is used </w:t>
      </w:r>
      <w:r w:rsidR="00DB105B">
        <w:rPr>
          <w:rFonts w:ascii="Times New Roman" w:eastAsia="Times New Roman" w:hAnsi="Times New Roman" w:cs="Times New Roman"/>
          <w:sz w:val="24"/>
          <w:szCs w:val="24"/>
        </w:rPr>
        <w:t xml:space="preserve">to resolve ambiguous phase cycle integers </w:t>
      </w:r>
      <w:r w:rsidR="007A4DCA">
        <w:rPr>
          <w:rFonts w:ascii="Times New Roman" w:eastAsia="Times New Roman" w:hAnsi="Times New Roman" w:cs="Times New Roman"/>
          <w:sz w:val="24"/>
          <w:szCs w:val="24"/>
        </w:rPr>
        <w:t>with maximum tolerance of multipath induced phase errors</w:t>
      </w:r>
      <w:r w:rsidR="00DB105B">
        <w:rPr>
          <w:rFonts w:ascii="Times New Roman" w:eastAsia="Times New Roman" w:hAnsi="Times New Roman" w:cs="Times New Roman"/>
          <w:sz w:val="24"/>
          <w:szCs w:val="24"/>
        </w:rPr>
        <w:t xml:space="preserve">. </w:t>
      </w:r>
      <w:r w:rsidR="007A4DCA">
        <w:rPr>
          <w:rFonts w:ascii="Times New Roman" w:eastAsia="Times New Roman" w:hAnsi="Times New Roman" w:cs="Times New Roman"/>
          <w:sz w:val="24"/>
          <w:szCs w:val="24"/>
        </w:rPr>
        <w:t>[6] extends HMFCW ranging by using a genetic algorithm</w:t>
      </w:r>
      <w:r w:rsidR="00CE5D90">
        <w:rPr>
          <w:rFonts w:ascii="Times New Roman" w:eastAsia="Times New Roman" w:hAnsi="Times New Roman" w:cs="Times New Roman"/>
          <w:sz w:val="24"/>
          <w:szCs w:val="24"/>
        </w:rPr>
        <w:t xml:space="preserve"> which selects an optimal frequency combination which</w:t>
      </w:r>
      <w:r w:rsidR="007A4DCA">
        <w:rPr>
          <w:rFonts w:ascii="Times New Roman" w:eastAsia="Times New Roman" w:hAnsi="Times New Roman" w:cs="Times New Roman"/>
          <w:sz w:val="24"/>
          <w:szCs w:val="24"/>
        </w:rPr>
        <w:t xml:space="preserve"> maximize</w:t>
      </w:r>
      <w:r w:rsidR="00CE5D90">
        <w:rPr>
          <w:rFonts w:ascii="Times New Roman" w:eastAsia="Times New Roman" w:hAnsi="Times New Roman" w:cs="Times New Roman"/>
          <w:sz w:val="24"/>
          <w:szCs w:val="24"/>
        </w:rPr>
        <w:t>s</w:t>
      </w:r>
      <w:r w:rsidR="007A4DCA">
        <w:rPr>
          <w:rFonts w:ascii="Times New Roman" w:eastAsia="Times New Roman" w:hAnsi="Times New Roman" w:cs="Times New Roman"/>
          <w:sz w:val="24"/>
          <w:szCs w:val="24"/>
        </w:rPr>
        <w:t xml:space="preserve"> phase error tolerance</w:t>
      </w:r>
      <w:r w:rsidR="00CE5D90">
        <w:rPr>
          <w:rFonts w:ascii="Times New Roman" w:eastAsia="Times New Roman" w:hAnsi="Times New Roman" w:cs="Times New Roman"/>
          <w:sz w:val="24"/>
          <w:szCs w:val="24"/>
        </w:rPr>
        <w:t xml:space="preserve">. </w:t>
      </w:r>
      <w:r w:rsidR="00403526" w:rsidRPr="00403526">
        <w:rPr>
          <w:rFonts w:ascii="Times New Roman" w:eastAsia="Times New Roman" w:hAnsi="Times New Roman" w:cs="Times New Roman"/>
          <w:sz w:val="24"/>
          <w:szCs w:val="24"/>
        </w:rPr>
        <w:t>The larger the bandwidth of the multi-frequency transmission, the more robust the system will be to multi-path induced phase error.</w:t>
      </w:r>
      <w:r w:rsidR="00403526" w:rsidRPr="001A35B1">
        <w:rPr>
          <w:rFonts w:ascii="Times New Roman" w:eastAsia="Times New Roman" w:hAnsi="Times New Roman" w:cs="Times New Roman"/>
          <w:color w:val="FF0000"/>
          <w:sz w:val="24"/>
          <w:szCs w:val="24"/>
          <w:u w:val="single"/>
        </w:rPr>
        <w:t xml:space="preserve"> </w:t>
      </w:r>
    </w:p>
    <w:p w14:paraId="0921939E" w14:textId="77777777" w:rsidR="00403526" w:rsidRDefault="00403526" w:rsidP="00982EB9">
      <w:pPr>
        <w:rPr>
          <w:rFonts w:ascii="Times New Roman" w:eastAsia="Times New Roman" w:hAnsi="Times New Roman" w:cs="Times New Roman"/>
          <w:sz w:val="24"/>
          <w:szCs w:val="24"/>
        </w:rPr>
      </w:pPr>
    </w:p>
    <w:p w14:paraId="6828CBEB" w14:textId="77777777" w:rsidR="00676569" w:rsidRDefault="00CE5D90" w:rsidP="00982EB9">
      <w:pPr>
        <w:rPr>
          <w:rFonts w:ascii="Times New Roman" w:hAnsi="Times New Roman" w:cs="Times New Roman"/>
          <w:sz w:val="24"/>
          <w:szCs w:val="24"/>
        </w:rPr>
      </w:pPr>
      <w:r>
        <w:rPr>
          <w:rFonts w:ascii="Times New Roman" w:eastAsia="Times New Roman" w:hAnsi="Times New Roman" w:cs="Times New Roman"/>
          <w:sz w:val="24"/>
          <w:szCs w:val="24"/>
        </w:rPr>
        <w:t xml:space="preserve">Once </w:t>
      </w:r>
      <w:r w:rsidR="00403526">
        <w:rPr>
          <w:rFonts w:ascii="Times New Roman" w:eastAsia="Times New Roman" w:hAnsi="Times New Roman" w:cs="Times New Roman"/>
          <w:sz w:val="24"/>
          <w:szCs w:val="24"/>
        </w:rPr>
        <w:t xml:space="preserve">the </w:t>
      </w:r>
      <w:r>
        <w:rPr>
          <w:rFonts w:ascii="Times New Roman" w:eastAsia="Times New Roman" w:hAnsi="Times New Roman" w:cs="Times New Roman"/>
          <w:sz w:val="24"/>
          <w:szCs w:val="24"/>
        </w:rPr>
        <w:t xml:space="preserve">optimal frequencies are </w:t>
      </w:r>
      <w:r w:rsidR="00403526">
        <w:rPr>
          <w:rFonts w:ascii="Times New Roman" w:eastAsia="Times New Roman" w:hAnsi="Times New Roman" w:cs="Times New Roman"/>
          <w:sz w:val="24"/>
          <w:szCs w:val="24"/>
        </w:rPr>
        <w:t>transmitted</w:t>
      </w:r>
      <w:r w:rsidR="00982EB9">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and a phase integer n is determined reliably</w:t>
      </w:r>
      <w:r w:rsidR="00982EB9">
        <w:rPr>
          <w:rFonts w:ascii="Times New Roman" w:eastAsia="Times New Roman" w:hAnsi="Times New Roman" w:cs="Times New Roman"/>
          <w:sz w:val="24"/>
          <w:szCs w:val="24"/>
        </w:rPr>
        <w:t xml:space="preserve"> for each frequency</w:t>
      </w:r>
      <w:r>
        <w:rPr>
          <w:rFonts w:ascii="Times New Roman" w:eastAsia="Times New Roman" w:hAnsi="Times New Roman" w:cs="Times New Roman"/>
          <w:sz w:val="24"/>
          <w:szCs w:val="24"/>
        </w:rPr>
        <w:t xml:space="preserve">, differential distances </w:t>
      </w:r>
      <w:r w:rsidR="00982EB9">
        <w:rPr>
          <w:rFonts w:ascii="Times New Roman" w:eastAsia="Times New Roman" w:hAnsi="Times New Roman" w:cs="Times New Roman"/>
          <w:sz w:val="24"/>
          <w:szCs w:val="24"/>
        </w:rPr>
        <w:t xml:space="preserve">from a RFID tag to an </w:t>
      </w:r>
      <w:r w:rsidR="00982EB9" w:rsidRPr="00982EB9">
        <w:rPr>
          <w:rFonts w:ascii="Times New Roman" w:eastAsia="Times New Roman" w:hAnsi="Times New Roman" w:cs="Times New Roman"/>
          <w:sz w:val="24"/>
          <w:szCs w:val="24"/>
        </w:rPr>
        <w:t>antenna pair</w:t>
      </w:r>
      <w:r w:rsidRPr="00982EB9">
        <w:rPr>
          <w:rFonts w:ascii="Times New Roman" w:eastAsia="Times New Roman" w:hAnsi="Times New Roman" w:cs="Times New Roman"/>
          <w:sz w:val="24"/>
          <w:szCs w:val="24"/>
        </w:rPr>
        <w:t xml:space="preserve"> are computed and averaged </w:t>
      </w:r>
      <w:r w:rsidR="00982EB9" w:rsidRPr="00982EB9">
        <w:rPr>
          <w:rFonts w:ascii="Times New Roman" w:eastAsia="Times New Roman" w:hAnsi="Times New Roman" w:cs="Times New Roman"/>
          <w:sz w:val="24"/>
          <w:szCs w:val="24"/>
        </w:rPr>
        <w:t xml:space="preserve">for </w:t>
      </w:r>
      <m:oMath>
        <m:sSub>
          <m:sSubPr>
            <m:ctrlPr>
              <w:rPr>
                <w:rFonts w:ascii="Cambria Math" w:hAnsi="Cambria Math" w:cs="Times New Roman"/>
                <w:sz w:val="24"/>
                <w:szCs w:val="24"/>
              </w:rPr>
            </m:ctrlPr>
          </m:sSubPr>
          <m:e>
            <m:r>
              <w:rPr>
                <w:rFonts w:ascii="Cambria Math" w:hAnsi="Cambria Math" w:cs="Times New Roman"/>
                <w:sz w:val="24"/>
                <w:szCs w:val="24"/>
              </w:rPr>
              <m:t>n</m:t>
            </m:r>
          </m:e>
          <m:sub>
            <m:r>
              <w:rPr>
                <w:rFonts w:ascii="Cambria Math" w:hAnsi="Cambria Math" w:cs="Times New Roman"/>
                <w:sz w:val="24"/>
                <w:szCs w:val="24"/>
              </w:rPr>
              <m:t xml:space="preserve">i </m:t>
            </m:r>
          </m:sub>
        </m:sSub>
      </m:oMath>
      <w:r w:rsidR="00982EB9" w:rsidRPr="00982EB9">
        <w:rPr>
          <w:rFonts w:ascii="Times New Roman" w:hAnsi="Times New Roman" w:cs="Times New Roman"/>
          <w:sz w:val="24"/>
          <w:szCs w:val="24"/>
        </w:rPr>
        <w:t xml:space="preserve">and </w:t>
      </w:r>
      <m:oMath>
        <m:sSub>
          <m:sSubPr>
            <m:ctrlPr>
              <w:rPr>
                <w:rFonts w:ascii="Cambria Math" w:hAnsi="Cambria Math" w:cs="Times New Roman"/>
                <w:sz w:val="24"/>
                <w:szCs w:val="24"/>
              </w:rPr>
            </m:ctrlPr>
          </m:sSubPr>
          <m:e>
            <m:r>
              <w:rPr>
                <w:rFonts w:ascii="Cambria Math" w:hAnsi="Cambria Math" w:cs="Times New Roman"/>
                <w:sz w:val="24"/>
                <w:szCs w:val="24"/>
              </w:rPr>
              <m:t>λ</m:t>
            </m:r>
          </m:e>
          <m:sub>
            <m:r>
              <w:rPr>
                <w:rFonts w:ascii="Cambria Math" w:hAnsi="Cambria Math" w:cs="Times New Roman"/>
                <w:sz w:val="24"/>
                <w:szCs w:val="24"/>
              </w:rPr>
              <m:t>i</m:t>
            </m:r>
          </m:sub>
        </m:sSub>
      </m:oMath>
      <w:r w:rsidR="00982EB9" w:rsidRPr="00982EB9">
        <w:rPr>
          <w:rFonts w:ascii="Times New Roman" w:hAnsi="Times New Roman" w:cs="Times New Roman"/>
          <w:sz w:val="24"/>
          <w:szCs w:val="24"/>
        </w:rPr>
        <w:t xml:space="preserve"> from 1…i…K where K is the number of frequencies used for ranging.</w:t>
      </w:r>
      <w:r w:rsidR="00982EB9">
        <w:rPr>
          <w:rFonts w:ascii="Times New Roman" w:hAnsi="Times New Roman" w:cs="Times New Roman"/>
          <w:sz w:val="24"/>
          <w:szCs w:val="24"/>
        </w:rPr>
        <w:t xml:space="preserve"> </w:t>
      </w:r>
      <w:r w:rsidR="00D31BCA">
        <w:rPr>
          <w:rFonts w:ascii="Times New Roman" w:hAnsi="Times New Roman" w:cs="Times New Roman"/>
          <w:sz w:val="24"/>
          <w:szCs w:val="24"/>
        </w:rPr>
        <w:t xml:space="preserve">Ultimately, 3D positions are localized using optimized hyperboloid functions parameterized by differential distance measurements as shown in Figure </w:t>
      </w:r>
      <w:r w:rsidR="002335AD">
        <w:rPr>
          <w:rFonts w:ascii="Times New Roman" w:hAnsi="Times New Roman" w:cs="Times New Roman"/>
          <w:sz w:val="24"/>
          <w:szCs w:val="24"/>
        </w:rPr>
        <w:t>3</w:t>
      </w:r>
      <w:r w:rsidR="00D31BCA">
        <w:rPr>
          <w:rFonts w:ascii="Times New Roman" w:hAnsi="Times New Roman" w:cs="Times New Roman"/>
          <w:sz w:val="24"/>
          <w:szCs w:val="24"/>
        </w:rPr>
        <w:t xml:space="preserve">. </w:t>
      </w:r>
    </w:p>
    <w:p w14:paraId="0023E711" w14:textId="77777777" w:rsidR="00676569" w:rsidRDefault="00676569" w:rsidP="00982EB9"/>
    <w:p w14:paraId="7C6431D7" w14:textId="77777777" w:rsidR="00982EB9" w:rsidRDefault="00982EB9" w:rsidP="00676569">
      <w:pPr>
        <w:jc w:val="center"/>
      </w:pPr>
      <w:r>
        <w:rPr>
          <w:noProof/>
          <w:lang w:val="en-US"/>
        </w:rPr>
        <w:drawing>
          <wp:inline distT="0" distB="0" distL="0" distR="0" wp14:anchorId="7ED454CD" wp14:editId="32C639D4">
            <wp:extent cx="4145280" cy="1341120"/>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28A0092B-C50C-407E-A947-70E740481C1C}">
                          <a14:useLocalDpi xmlns:a14="http://schemas.microsoft.com/office/drawing/2010/main" val="0"/>
                        </a:ext>
                      </a:extLst>
                    </a:blip>
                    <a:srcRect l="5770" t="54513" r="61409" b="26610"/>
                    <a:stretch/>
                  </pic:blipFill>
                  <pic:spPr bwMode="auto">
                    <a:xfrm>
                      <a:off x="0" y="0"/>
                      <a:ext cx="4147200" cy="1341741"/>
                    </a:xfrm>
                    <a:prstGeom prst="rect">
                      <a:avLst/>
                    </a:prstGeom>
                    <a:ln>
                      <a:noFill/>
                    </a:ln>
                    <a:extLst>
                      <a:ext uri="{53640926-AAD7-44D8-BBD7-CCE9431645EC}">
                        <a14:shadowObscured xmlns:a14="http://schemas.microsoft.com/office/drawing/2010/main"/>
                      </a:ext>
                    </a:extLst>
                  </pic:spPr>
                </pic:pic>
              </a:graphicData>
            </a:graphic>
          </wp:inline>
        </w:drawing>
      </w:r>
    </w:p>
    <w:p w14:paraId="2AD90DED" w14:textId="77777777" w:rsidR="00403526" w:rsidRDefault="00403526" w:rsidP="00403526">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w:t>
      </w:r>
      <w:r w:rsidR="002335AD">
        <w:rPr>
          <w:rFonts w:ascii="Times New Roman" w:eastAsia="Times New Roman" w:hAnsi="Times New Roman" w:cs="Times New Roman"/>
          <w:sz w:val="24"/>
          <w:szCs w:val="24"/>
        </w:rPr>
        <w:t>3</w:t>
      </w:r>
      <w:r>
        <w:rPr>
          <w:rFonts w:ascii="Times New Roman" w:eastAsia="Times New Roman" w:hAnsi="Times New Roman" w:cs="Times New Roman"/>
          <w:sz w:val="24"/>
          <w:szCs w:val="24"/>
        </w:rPr>
        <w:t>: 3D localization by hyperboloid intersection [6]</w:t>
      </w:r>
    </w:p>
    <w:p w14:paraId="63F818E2" w14:textId="77777777" w:rsidR="00403526" w:rsidRDefault="00403526">
      <w:pPr>
        <w:rPr>
          <w:rFonts w:ascii="Times New Roman" w:eastAsia="Times New Roman" w:hAnsi="Times New Roman" w:cs="Times New Roman"/>
          <w:sz w:val="24"/>
          <w:szCs w:val="24"/>
        </w:rPr>
      </w:pPr>
    </w:p>
    <w:p w14:paraId="3FDF837F" w14:textId="77777777" w:rsidR="00FC6C4D" w:rsidRDefault="00CE5D90">
      <w:pPr>
        <w:rPr>
          <w:rFonts w:ascii="Times New Roman" w:eastAsia="Times New Roman" w:hAnsi="Times New Roman" w:cs="Times New Roman"/>
          <w:sz w:val="24"/>
          <w:szCs w:val="24"/>
        </w:rPr>
      </w:pPr>
      <w:r>
        <w:rPr>
          <w:rFonts w:ascii="Times New Roman" w:eastAsia="Times New Roman" w:hAnsi="Times New Roman" w:cs="Times New Roman"/>
          <w:sz w:val="24"/>
          <w:szCs w:val="24"/>
        </w:rPr>
        <w:t>This</w:t>
      </w:r>
      <w:r w:rsidR="005B2554">
        <w:rPr>
          <w:rFonts w:ascii="Times New Roman" w:eastAsia="Times New Roman" w:hAnsi="Times New Roman" w:cs="Times New Roman"/>
          <w:sz w:val="24"/>
          <w:szCs w:val="24"/>
        </w:rPr>
        <w:t xml:space="preserve"> novel approach </w:t>
      </w:r>
      <w:r>
        <w:rPr>
          <w:rFonts w:ascii="Times New Roman" w:eastAsia="Times New Roman" w:hAnsi="Times New Roman" w:cs="Times New Roman"/>
          <w:sz w:val="24"/>
          <w:szCs w:val="24"/>
        </w:rPr>
        <w:t xml:space="preserve">towards </w:t>
      </w:r>
      <w:r w:rsidR="005B2554">
        <w:rPr>
          <w:rFonts w:ascii="Times New Roman" w:eastAsia="Times New Roman" w:hAnsi="Times New Roman" w:cs="Times New Roman"/>
          <w:sz w:val="24"/>
          <w:szCs w:val="24"/>
        </w:rPr>
        <w:t>mitigating</w:t>
      </w:r>
      <w:r w:rsidR="00982EB9">
        <w:rPr>
          <w:rFonts w:ascii="Times New Roman" w:eastAsia="Times New Roman" w:hAnsi="Times New Roman" w:cs="Times New Roman"/>
          <w:sz w:val="24"/>
          <w:szCs w:val="24"/>
        </w:rPr>
        <w:t xml:space="preserve"> the effects of</w:t>
      </w:r>
      <w:r w:rsidR="005B2554">
        <w:rPr>
          <w:rFonts w:ascii="Times New Roman" w:eastAsia="Times New Roman" w:hAnsi="Times New Roman" w:cs="Times New Roman"/>
          <w:sz w:val="24"/>
          <w:szCs w:val="24"/>
        </w:rPr>
        <w:t xml:space="preserve"> multipath interference</w:t>
      </w:r>
      <w:r>
        <w:rPr>
          <w:rFonts w:ascii="Times New Roman" w:eastAsia="Times New Roman" w:hAnsi="Times New Roman" w:cs="Times New Roman"/>
          <w:sz w:val="24"/>
          <w:szCs w:val="24"/>
        </w:rPr>
        <w:t>, defined as the occurrence when radio waves reach a receiver via two or more paths, achieves localization with less than one-centimeter median error for 2D localization measurements.</w:t>
      </w:r>
    </w:p>
    <w:p w14:paraId="7CC48077" w14:textId="77777777" w:rsidR="00403526" w:rsidRDefault="00403526">
      <w:pPr>
        <w:rPr>
          <w:rFonts w:ascii="Times New Roman" w:eastAsia="Times New Roman" w:hAnsi="Times New Roman" w:cs="Times New Roman"/>
          <w:sz w:val="24"/>
          <w:szCs w:val="24"/>
        </w:rPr>
      </w:pPr>
    </w:p>
    <w:p w14:paraId="19815390" w14:textId="77777777" w:rsidR="00403526" w:rsidRPr="00403526" w:rsidRDefault="0075007D" w:rsidP="00403526">
      <w:pPr>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rPr>
        <w:t xml:space="preserve">A PDOA system with low-directivity receiving antennas in </w:t>
      </w:r>
      <w:r w:rsidR="00910C25">
        <w:rPr>
          <w:rFonts w:ascii="Times New Roman" w:eastAsia="Times New Roman" w:hAnsi="Times New Roman" w:cs="Times New Roman"/>
          <w:sz w:val="24"/>
          <w:szCs w:val="24"/>
        </w:rPr>
        <w:t>[</w:t>
      </w:r>
      <w:r w:rsidR="005A45B0">
        <w:rPr>
          <w:rFonts w:ascii="Times New Roman" w:eastAsia="Times New Roman" w:hAnsi="Times New Roman" w:cs="Times New Roman"/>
          <w:sz w:val="24"/>
          <w:szCs w:val="24"/>
        </w:rPr>
        <w:t>12</w:t>
      </w:r>
      <w:r w:rsidR="00910C25">
        <w:rPr>
          <w:rFonts w:ascii="Times New Roman" w:eastAsia="Times New Roman" w:hAnsi="Times New Roman" w:cs="Times New Roman"/>
          <w:sz w:val="24"/>
          <w:szCs w:val="24"/>
        </w:rPr>
        <w:t xml:space="preserve">] </w:t>
      </w:r>
      <w:r w:rsidR="0023234C">
        <w:rPr>
          <w:rFonts w:ascii="Times New Roman" w:eastAsia="Times New Roman" w:hAnsi="Times New Roman" w:cs="Times New Roman"/>
          <w:sz w:val="24"/>
          <w:szCs w:val="24"/>
        </w:rPr>
        <w:t>u</w:t>
      </w:r>
      <w:r>
        <w:rPr>
          <w:rFonts w:ascii="Times New Roman" w:eastAsia="Times New Roman" w:hAnsi="Times New Roman" w:cs="Times New Roman"/>
          <w:sz w:val="24"/>
          <w:szCs w:val="24"/>
        </w:rPr>
        <w:t xml:space="preserve">ses AoA beamforming at antenna arrays to reject ranging measurements in transmission scenarios where multi-paths are stronger than LOS signals. The concept of coherence bandwidth is used, which classifies a range of frequencies which have a strong likelihood for amplitude and phase correlation. The coherence bandwidth is inversely proportional to the root-mean-square (RMS) multi-path delay spread of the transmission environment. For LOS signals stronger than multi-paths, two frequencies will be heavily correlated independent of frequency separation. When Multi-paths are stronger than LOS signals, two frequencies will yield a large AoA gap when frequencies outside the coherence bandwidth are </w:t>
      </w:r>
      <w:r w:rsidR="00E8723B">
        <w:rPr>
          <w:rFonts w:ascii="Times New Roman" w:eastAsia="Times New Roman" w:hAnsi="Times New Roman" w:cs="Times New Roman"/>
          <w:sz w:val="24"/>
          <w:szCs w:val="24"/>
        </w:rPr>
        <w:t xml:space="preserve">used. A graphic representation of this phenomenon </w:t>
      </w:r>
      <w:r w:rsidR="0027354D">
        <w:rPr>
          <w:rFonts w:ascii="Times New Roman" w:eastAsia="Times New Roman" w:hAnsi="Times New Roman" w:cs="Times New Roman"/>
          <w:sz w:val="24"/>
          <w:szCs w:val="24"/>
        </w:rPr>
        <w:t>is displayed</w:t>
      </w:r>
      <w:r w:rsidR="00E8723B">
        <w:rPr>
          <w:rFonts w:ascii="Times New Roman" w:eastAsia="Times New Roman" w:hAnsi="Times New Roman" w:cs="Times New Roman"/>
          <w:sz w:val="24"/>
          <w:szCs w:val="24"/>
        </w:rPr>
        <w:t xml:space="preserve"> in Figure </w:t>
      </w:r>
      <w:r w:rsidR="002335AD">
        <w:rPr>
          <w:rFonts w:ascii="Times New Roman" w:eastAsia="Times New Roman" w:hAnsi="Times New Roman" w:cs="Times New Roman"/>
          <w:sz w:val="24"/>
          <w:szCs w:val="24"/>
        </w:rPr>
        <w:t>4</w:t>
      </w:r>
      <w:r w:rsidR="00E8723B">
        <w:rPr>
          <w:rFonts w:ascii="Times New Roman" w:eastAsia="Times New Roman" w:hAnsi="Times New Roman" w:cs="Times New Roman"/>
          <w:sz w:val="24"/>
          <w:szCs w:val="24"/>
        </w:rPr>
        <w:t xml:space="preserve">. </w:t>
      </w:r>
    </w:p>
    <w:p w14:paraId="116F7862" w14:textId="77777777" w:rsidR="00403526" w:rsidRDefault="00403526">
      <w:pPr>
        <w:rPr>
          <w:rFonts w:ascii="Times New Roman" w:eastAsia="Times New Roman" w:hAnsi="Times New Roman" w:cs="Times New Roman"/>
          <w:sz w:val="24"/>
          <w:szCs w:val="24"/>
        </w:rPr>
      </w:pPr>
    </w:p>
    <w:p w14:paraId="7C69FC7F" w14:textId="77777777" w:rsidR="00FC6C4D" w:rsidRDefault="00D31BCA">
      <w:pPr>
        <w:tabs>
          <w:tab w:val="left" w:pos="720"/>
        </w:tabs>
        <w:spacing w:after="120" w:line="240" w:lineRule="auto"/>
        <w:jc w:val="center"/>
        <w:rPr>
          <w:rFonts w:ascii="Times New Roman" w:eastAsia="Times New Roman" w:hAnsi="Times New Roman" w:cs="Times New Roman"/>
          <w:sz w:val="24"/>
          <w:szCs w:val="24"/>
        </w:rPr>
      </w:pPr>
      <w:r>
        <w:rPr>
          <w:noProof/>
          <w:lang w:val="en-US"/>
        </w:rPr>
        <w:lastRenderedPageBreak/>
        <w:drawing>
          <wp:inline distT="0" distB="0" distL="0" distR="0" wp14:anchorId="79A54F81" wp14:editId="55E811BB">
            <wp:extent cx="2438400" cy="14173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898" t="30769" r="58077" b="26838"/>
                    <a:stretch/>
                  </pic:blipFill>
                  <pic:spPr bwMode="auto">
                    <a:xfrm>
                      <a:off x="0" y="0"/>
                      <a:ext cx="2438400" cy="1417320"/>
                    </a:xfrm>
                    <a:prstGeom prst="rect">
                      <a:avLst/>
                    </a:prstGeom>
                    <a:ln>
                      <a:noFill/>
                    </a:ln>
                    <a:extLst>
                      <a:ext uri="{53640926-AAD7-44D8-BBD7-CCE9431645EC}">
                        <a14:shadowObscured xmlns:a14="http://schemas.microsoft.com/office/drawing/2010/main"/>
                      </a:ext>
                    </a:extLst>
                  </pic:spPr>
                </pic:pic>
              </a:graphicData>
            </a:graphic>
          </wp:inline>
        </w:drawing>
      </w:r>
    </w:p>
    <w:p w14:paraId="09089D7C" w14:textId="77777777" w:rsidR="00FC6C4D" w:rsidRDefault="005B2554">
      <w:pPr>
        <w:tabs>
          <w:tab w:val="left" w:pos="720"/>
        </w:tabs>
        <w:spacing w:after="12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w:t>
      </w:r>
      <w:r w:rsidR="002335AD">
        <w:rPr>
          <w:rFonts w:ascii="Times New Roman" w:eastAsia="Times New Roman" w:hAnsi="Times New Roman" w:cs="Times New Roman"/>
          <w:sz w:val="24"/>
          <w:szCs w:val="24"/>
        </w:rPr>
        <w:t>4</w:t>
      </w:r>
      <w:r>
        <w:rPr>
          <w:rFonts w:ascii="Times New Roman" w:eastAsia="Times New Roman" w:hAnsi="Times New Roman" w:cs="Times New Roman"/>
          <w:sz w:val="24"/>
          <w:szCs w:val="24"/>
        </w:rPr>
        <w:t xml:space="preserve">: </w:t>
      </w:r>
      <w:r w:rsidR="00403526">
        <w:rPr>
          <w:rFonts w:ascii="Times New Roman" w:eastAsia="Times New Roman" w:hAnsi="Times New Roman" w:cs="Times New Roman"/>
          <w:sz w:val="24"/>
          <w:szCs w:val="24"/>
        </w:rPr>
        <w:t>AoA Gap based on Strong LOS vs. Strong Multi-paths</w:t>
      </w:r>
      <w:r>
        <w:rPr>
          <w:rFonts w:ascii="Times New Roman" w:eastAsia="Times New Roman" w:hAnsi="Times New Roman" w:cs="Times New Roman"/>
          <w:sz w:val="24"/>
          <w:szCs w:val="24"/>
        </w:rPr>
        <w:t xml:space="preserve"> [</w:t>
      </w:r>
      <w:r w:rsidR="005A45B0">
        <w:rPr>
          <w:rFonts w:ascii="Times New Roman" w:eastAsia="Times New Roman" w:hAnsi="Times New Roman" w:cs="Times New Roman"/>
          <w:sz w:val="24"/>
          <w:szCs w:val="24"/>
        </w:rPr>
        <w:t>12</w:t>
      </w:r>
      <w:r>
        <w:rPr>
          <w:rFonts w:ascii="Times New Roman" w:eastAsia="Times New Roman" w:hAnsi="Times New Roman" w:cs="Times New Roman"/>
          <w:sz w:val="24"/>
          <w:szCs w:val="24"/>
        </w:rPr>
        <w:t>]</w:t>
      </w:r>
    </w:p>
    <w:p w14:paraId="2A8E4F93" w14:textId="77777777" w:rsidR="0027354D" w:rsidRDefault="0027354D">
      <w:pPr>
        <w:rPr>
          <w:rFonts w:ascii="Times New Roman" w:eastAsia="Times New Roman" w:hAnsi="Times New Roman" w:cs="Times New Roman"/>
          <w:sz w:val="24"/>
          <w:szCs w:val="24"/>
        </w:rPr>
      </w:pPr>
    </w:p>
    <w:p w14:paraId="308F96B7" w14:textId="77777777" w:rsidR="00BA4CD3" w:rsidRDefault="0027354D">
      <w:pPr>
        <w:rPr>
          <w:rFonts w:ascii="Times New Roman" w:eastAsia="Times New Roman" w:hAnsi="Times New Roman" w:cs="Times New Roman"/>
          <w:sz w:val="24"/>
          <w:szCs w:val="24"/>
        </w:rPr>
      </w:pPr>
      <w:r>
        <w:rPr>
          <w:rFonts w:ascii="Times New Roman" w:eastAsia="Times New Roman" w:hAnsi="Times New Roman" w:cs="Times New Roman"/>
          <w:sz w:val="24"/>
          <w:szCs w:val="24"/>
        </w:rPr>
        <w:t>In [</w:t>
      </w:r>
      <w:r w:rsidR="005A45B0">
        <w:rPr>
          <w:rFonts w:ascii="Times New Roman" w:eastAsia="Times New Roman" w:hAnsi="Times New Roman" w:cs="Times New Roman"/>
          <w:sz w:val="24"/>
          <w:szCs w:val="24"/>
        </w:rPr>
        <w:t>12</w:t>
      </w:r>
      <w:r>
        <w:rPr>
          <w:rFonts w:ascii="Times New Roman" w:eastAsia="Times New Roman" w:hAnsi="Times New Roman" w:cs="Times New Roman"/>
          <w:sz w:val="24"/>
          <w:szCs w:val="24"/>
        </w:rPr>
        <w:t>], the maximum AoA gap</w:t>
      </w:r>
      <w:r w:rsidR="00424DC6">
        <w:rPr>
          <w:rFonts w:ascii="Times New Roman" w:eastAsia="Times New Roman" w:hAnsi="Times New Roman" w:cs="Times New Roman"/>
          <w:sz w:val="24"/>
          <w:szCs w:val="24"/>
        </w:rPr>
        <w:t xml:space="preserve"> </w:t>
      </w:r>
      <w:r w:rsidR="00064023">
        <w:rPr>
          <w:rFonts w:ascii="Times New Roman" w:eastAsia="Times New Roman" w:hAnsi="Times New Roman" w:cs="Times New Roman"/>
          <w:sz w:val="24"/>
          <w:szCs w:val="24"/>
        </w:rPr>
        <w:t xml:space="preserve">is computed for frequencies within the HMFCW sequence. </w:t>
      </w:r>
      <w:r>
        <w:rPr>
          <w:rFonts w:ascii="Times New Roman" w:eastAsia="Times New Roman" w:hAnsi="Times New Roman" w:cs="Times New Roman"/>
          <w:sz w:val="24"/>
          <w:szCs w:val="24"/>
        </w:rPr>
        <w:t xml:space="preserve">Every frequency pair </w:t>
      </w:r>
      <w:r w:rsidR="00064023">
        <w:rPr>
          <w:rFonts w:ascii="Times New Roman" w:eastAsia="Times New Roman" w:hAnsi="Times New Roman" w:cs="Times New Roman"/>
          <w:sz w:val="24"/>
          <w:szCs w:val="24"/>
        </w:rPr>
        <w:t>spread further than the coherence bandwidth</w:t>
      </w:r>
      <w:r>
        <w:rPr>
          <w:rFonts w:ascii="Times New Roman" w:eastAsia="Times New Roman" w:hAnsi="Times New Roman" w:cs="Times New Roman"/>
          <w:sz w:val="24"/>
          <w:szCs w:val="24"/>
        </w:rPr>
        <w:t xml:space="preserve"> is considered for determining the maximum AoA gap. If the maximum AoA gap is above a certain threshold, </w:t>
      </w:r>
      <w:r w:rsidR="00064023">
        <w:rPr>
          <w:rFonts w:ascii="Times New Roman" w:eastAsia="Times New Roman" w:hAnsi="Times New Roman" w:cs="Times New Roman"/>
          <w:sz w:val="24"/>
          <w:szCs w:val="24"/>
        </w:rPr>
        <w:t>the measurement is deemed unreliable and PDOA ranging is not performed. If the threshold is set large, measurements are more prone to be inaccurate. If the threshold is set small, reliable measurements may be rejected. [</w:t>
      </w:r>
      <w:r w:rsidR="005A45B0">
        <w:rPr>
          <w:rFonts w:ascii="Times New Roman" w:eastAsia="Times New Roman" w:hAnsi="Times New Roman" w:cs="Times New Roman"/>
          <w:sz w:val="24"/>
          <w:szCs w:val="24"/>
        </w:rPr>
        <w:t>12</w:t>
      </w:r>
      <w:r w:rsidR="00064023">
        <w:rPr>
          <w:rFonts w:ascii="Times New Roman" w:eastAsia="Times New Roman" w:hAnsi="Times New Roman" w:cs="Times New Roman"/>
          <w:sz w:val="24"/>
          <w:szCs w:val="24"/>
        </w:rPr>
        <w:t>] considers 30-40 degrees to be an optimal threshold.</w:t>
      </w:r>
    </w:p>
    <w:p w14:paraId="0F95BBEE" w14:textId="77777777" w:rsidR="0027354D" w:rsidRPr="00424DC6" w:rsidRDefault="00064023">
      <w:r>
        <w:rPr>
          <w:rFonts w:ascii="Times New Roman" w:eastAsia="Times New Roman" w:hAnsi="Times New Roman" w:cs="Times New Roman"/>
          <w:sz w:val="24"/>
          <w:szCs w:val="24"/>
        </w:rPr>
        <w:t xml:space="preserve"> </w:t>
      </w:r>
    </w:p>
    <w:p w14:paraId="7E575DF1" w14:textId="77777777" w:rsidR="00644123" w:rsidRDefault="00644123" w:rsidP="00CD77EF">
      <w:pPr>
        <w:rPr>
          <w:rFonts w:ascii="Times New Roman" w:eastAsia="Times New Roman" w:hAnsi="Times New Roman" w:cs="Times New Roman"/>
          <w:sz w:val="24"/>
          <w:szCs w:val="24"/>
        </w:rPr>
      </w:pPr>
      <w:r>
        <w:rPr>
          <w:rFonts w:ascii="Times New Roman" w:eastAsia="Times New Roman" w:hAnsi="Times New Roman" w:cs="Times New Roman"/>
          <w:sz w:val="24"/>
          <w:szCs w:val="24"/>
        </w:rPr>
        <w:t>III. v. Synchronization of Multi-channel Receivers and Distributed Ground Nodes</w:t>
      </w:r>
    </w:p>
    <w:p w14:paraId="78BBE780" w14:textId="77777777" w:rsidR="00BA4CD3" w:rsidRDefault="00BA4CD3" w:rsidP="00BA4CD3">
      <w:pPr>
        <w:autoSpaceDE w:val="0"/>
        <w:autoSpaceDN w:val="0"/>
        <w:adjustRightInd w:val="0"/>
        <w:rPr>
          <w:rFonts w:ascii="Times New Roman" w:hAnsi="Times New Roman" w:cs="Times New Roman"/>
          <w:color w:val="000000"/>
          <w:sz w:val="24"/>
          <w:szCs w:val="24"/>
        </w:rPr>
      </w:pPr>
    </w:p>
    <w:p w14:paraId="5BAD0A91" w14:textId="77777777" w:rsidR="00644123" w:rsidRPr="00453745" w:rsidRDefault="00BA4CD3" w:rsidP="00453745">
      <w:pPr>
        <w:autoSpaceDE w:val="0"/>
        <w:autoSpaceDN w:val="0"/>
        <w:adjustRightInd w:val="0"/>
        <w:rPr>
          <w:rFonts w:ascii="Segoe UI" w:hAnsi="Segoe UI" w:cs="Segoe UI"/>
          <w:sz w:val="20"/>
          <w:szCs w:val="20"/>
          <w:lang w:val="en-US"/>
        </w:rPr>
      </w:pPr>
      <w:r>
        <w:rPr>
          <w:rFonts w:ascii="Times New Roman" w:hAnsi="Times New Roman" w:cs="Times New Roman"/>
          <w:color w:val="000000"/>
          <w:sz w:val="24"/>
          <w:szCs w:val="24"/>
        </w:rPr>
        <w:t xml:space="preserve">It is important to note that measurements used in calculating AoAs are obtained from antennas connected to the same receiver, instead of comparing parameters (e.g. TOA, phase) among disconnected receivers to acquire measurements in TDOA and PDOA systems. In AoA </w:t>
      </w:r>
      <w:r w:rsidRPr="000C337D">
        <w:rPr>
          <w:rFonts w:ascii="Times New Roman" w:hAnsi="Times New Roman" w:cs="Times New Roman"/>
          <w:color w:val="000000"/>
          <w:sz w:val="24"/>
          <w:szCs w:val="24"/>
        </w:rPr>
        <w:t>systems with</w:t>
      </w:r>
      <w:r>
        <w:rPr>
          <w:rFonts w:ascii="Times New Roman" w:hAnsi="Times New Roman" w:cs="Times New Roman"/>
          <w:color w:val="000000"/>
          <w:sz w:val="24"/>
          <w:szCs w:val="24"/>
        </w:rPr>
        <w:t xml:space="preserve"> </w:t>
      </w:r>
      <w:r w:rsidRPr="000C337D">
        <w:rPr>
          <w:rFonts w:ascii="Times New Roman" w:hAnsi="Times New Roman" w:cs="Times New Roman"/>
          <w:color w:val="000000"/>
          <w:sz w:val="24"/>
          <w:szCs w:val="24"/>
        </w:rPr>
        <w:t>ADC’s sharing a common clock signal</w:t>
      </w:r>
      <w:r>
        <w:rPr>
          <w:rFonts w:ascii="Times New Roman" w:hAnsi="Times New Roman" w:cs="Times New Roman"/>
          <w:color w:val="000000"/>
          <w:sz w:val="24"/>
          <w:szCs w:val="24"/>
        </w:rPr>
        <w:t>;</w:t>
      </w:r>
      <w:r w:rsidRPr="000C337D">
        <w:rPr>
          <w:rFonts w:ascii="Times New Roman" w:hAnsi="Times New Roman" w:cs="Times New Roman"/>
          <w:color w:val="000000"/>
          <w:sz w:val="24"/>
          <w:szCs w:val="24"/>
        </w:rPr>
        <w:t xml:space="preserve"> sampling does not start at the same time, resulting in bulk delays [9]. These synchronization errors can be corrected by</w:t>
      </w:r>
      <w:r w:rsidRPr="00BB4416">
        <w:rPr>
          <w:rFonts w:ascii="Times New Roman" w:hAnsi="Times New Roman" w:cs="Times New Roman"/>
          <w:sz w:val="24"/>
          <w:szCs w:val="24"/>
          <w:lang w:val="en-US"/>
        </w:rPr>
        <w:t xml:space="preserve"> cross</w:t>
      </w:r>
      <w:r>
        <w:rPr>
          <w:rFonts w:ascii="Times New Roman" w:hAnsi="Times New Roman" w:cs="Times New Roman"/>
          <w:sz w:val="24"/>
          <w:szCs w:val="24"/>
          <w:lang w:val="en-US"/>
        </w:rPr>
        <w:t xml:space="preserve"> </w:t>
      </w:r>
      <w:r w:rsidRPr="00BB4416">
        <w:rPr>
          <w:rFonts w:ascii="Times New Roman" w:hAnsi="Times New Roman" w:cs="Times New Roman"/>
          <w:sz w:val="24"/>
          <w:szCs w:val="24"/>
          <w:lang w:val="en-US"/>
        </w:rPr>
        <w:t>co</w:t>
      </w:r>
      <w:r>
        <w:rPr>
          <w:rFonts w:ascii="Times New Roman" w:hAnsi="Times New Roman" w:cs="Times New Roman"/>
          <w:sz w:val="24"/>
          <w:szCs w:val="24"/>
          <w:lang w:val="en-US"/>
        </w:rPr>
        <w:t>rrelating samples based on measured channel delays. These delays would be determined by monitoring signal dispersion among channels when a common signal (e.g. white noise) is delivered simultaneously to each ADC in a multichannel receiver.</w:t>
      </w:r>
      <w:r w:rsidRPr="00BB4416">
        <w:rPr>
          <w:rFonts w:ascii="Times New Roman" w:hAnsi="Times New Roman" w:cs="Times New Roman"/>
          <w:sz w:val="24"/>
          <w:szCs w:val="24"/>
          <w:lang w:val="en-US"/>
        </w:rPr>
        <w:t xml:space="preserve"> </w:t>
      </w:r>
    </w:p>
    <w:p w14:paraId="187B3A44" w14:textId="77777777" w:rsidR="00BA4CD3" w:rsidRDefault="00BA4CD3" w:rsidP="00CD77EF">
      <w:pPr>
        <w:rPr>
          <w:rFonts w:ascii="Times New Roman" w:eastAsia="Times New Roman" w:hAnsi="Times New Roman" w:cs="Times New Roman"/>
          <w:sz w:val="24"/>
          <w:szCs w:val="24"/>
        </w:rPr>
      </w:pPr>
    </w:p>
    <w:p w14:paraId="4A76F129" w14:textId="77777777" w:rsidR="00694A7D" w:rsidRDefault="00694A7D" w:rsidP="00CD77EF">
      <w:pPr>
        <w:rPr>
          <w:rFonts w:ascii="Times New Roman" w:eastAsia="Times New Roman" w:hAnsi="Times New Roman" w:cs="Times New Roman"/>
          <w:sz w:val="24"/>
          <w:szCs w:val="24"/>
        </w:rPr>
      </w:pPr>
      <w:r>
        <w:rPr>
          <w:rFonts w:ascii="Times New Roman" w:eastAsia="Times New Roman" w:hAnsi="Times New Roman" w:cs="Times New Roman"/>
          <w:sz w:val="24"/>
          <w:szCs w:val="24"/>
        </w:rPr>
        <w:t>In distributed ground nodes with no hard connection in TDOA and PDOA, Sample-of-Arrival (SOA) values must be used instead of raw TOA or POA values for differential measurements to have an accurate common time base among receivers. SOA values represent the index of the sample at which a local template code within a receiver lines up with the PRN code of the incoming signal [1].</w:t>
      </w:r>
      <w:r w:rsidR="00785424">
        <w:rPr>
          <w:rFonts w:ascii="Times New Roman" w:eastAsia="Times New Roman" w:hAnsi="Times New Roman" w:cs="Times New Roman"/>
          <w:sz w:val="24"/>
          <w:szCs w:val="24"/>
        </w:rPr>
        <w:t xml:space="preserve"> In this way, the measurements of an incoming signal can be referenced to precise time values and compared to a common time base at a central basestation. The DSSS techniques examined mainly follow </w:t>
      </w:r>
      <w:r w:rsidR="003D2BEB">
        <w:rPr>
          <w:rFonts w:ascii="Times New Roman" w:eastAsia="Times New Roman" w:hAnsi="Times New Roman" w:cs="Times New Roman"/>
          <w:sz w:val="24"/>
          <w:szCs w:val="24"/>
        </w:rPr>
        <w:t>a two-step procedure</w:t>
      </w:r>
      <w:r w:rsidR="00785424">
        <w:rPr>
          <w:rFonts w:ascii="Times New Roman" w:eastAsia="Times New Roman" w:hAnsi="Times New Roman" w:cs="Times New Roman"/>
          <w:sz w:val="24"/>
          <w:szCs w:val="24"/>
        </w:rPr>
        <w:t>: use a modulation scheme to inject a PRN code into a carrier wave before transmission,</w:t>
      </w:r>
      <w:r w:rsidR="003D2BEB">
        <w:rPr>
          <w:rFonts w:ascii="Times New Roman" w:eastAsia="Times New Roman" w:hAnsi="Times New Roman" w:cs="Times New Roman"/>
          <w:sz w:val="24"/>
          <w:szCs w:val="24"/>
        </w:rPr>
        <w:t xml:space="preserve"> and then</w:t>
      </w:r>
      <w:r w:rsidR="00785424">
        <w:rPr>
          <w:rFonts w:ascii="Times New Roman" w:eastAsia="Times New Roman" w:hAnsi="Times New Roman" w:cs="Times New Roman"/>
          <w:sz w:val="24"/>
          <w:szCs w:val="24"/>
        </w:rPr>
        <w:t xml:space="preserve"> </w:t>
      </w:r>
      <w:r w:rsidR="00891CD6">
        <w:rPr>
          <w:rFonts w:ascii="Times New Roman" w:eastAsia="Times New Roman" w:hAnsi="Times New Roman" w:cs="Times New Roman"/>
          <w:sz w:val="24"/>
          <w:szCs w:val="24"/>
        </w:rPr>
        <w:t>detect</w:t>
      </w:r>
      <w:r w:rsidR="003D2BEB">
        <w:rPr>
          <w:rFonts w:ascii="Times New Roman" w:eastAsia="Times New Roman" w:hAnsi="Times New Roman" w:cs="Times New Roman"/>
          <w:sz w:val="24"/>
          <w:szCs w:val="24"/>
        </w:rPr>
        <w:t xml:space="preserve"> and cross correlate</w:t>
      </w:r>
      <w:r w:rsidR="00891CD6">
        <w:rPr>
          <w:rFonts w:ascii="Times New Roman" w:eastAsia="Times New Roman" w:hAnsi="Times New Roman" w:cs="Times New Roman"/>
          <w:sz w:val="24"/>
          <w:szCs w:val="24"/>
        </w:rPr>
        <w:t xml:space="preserve"> a PRN sequence at a receiver via a matched filter</w:t>
      </w:r>
      <w:r w:rsidR="003D2BEB">
        <w:rPr>
          <w:rFonts w:ascii="Times New Roman" w:eastAsia="Times New Roman" w:hAnsi="Times New Roman" w:cs="Times New Roman"/>
          <w:sz w:val="24"/>
          <w:szCs w:val="24"/>
        </w:rPr>
        <w:t>.</w:t>
      </w:r>
    </w:p>
    <w:p w14:paraId="500E7D0C" w14:textId="77777777" w:rsidR="003B2710" w:rsidRDefault="003B2710" w:rsidP="00CD77EF">
      <w:pPr>
        <w:rPr>
          <w:rFonts w:ascii="Times New Roman" w:eastAsia="Times New Roman" w:hAnsi="Times New Roman" w:cs="Times New Roman"/>
          <w:sz w:val="24"/>
          <w:szCs w:val="24"/>
        </w:rPr>
      </w:pPr>
    </w:p>
    <w:p w14:paraId="56E01651" w14:textId="77777777" w:rsidR="00043856" w:rsidRPr="00043856" w:rsidRDefault="003B2710" w:rsidP="00CD77EF">
      <w:pPr>
        <w:rPr>
          <w:rFonts w:ascii="Times New Roman" w:hAnsi="Times New Roman" w:cs="Times New Roman"/>
          <w:sz w:val="24"/>
          <w:szCs w:val="24"/>
        </w:rPr>
      </w:pPr>
      <w:r>
        <w:rPr>
          <w:rFonts w:ascii="Times New Roman" w:eastAsia="Times New Roman" w:hAnsi="Times New Roman" w:cs="Times New Roman"/>
          <w:sz w:val="24"/>
          <w:szCs w:val="24"/>
        </w:rPr>
        <w:t>Before a radio tag transmits a DSSS signal, it injects a PRN sequence into a carrier signal (also known as a baseband signal) using a modulation scheme. One of these modulation schemes is On-off keying, in wh</w:t>
      </w:r>
      <w:r w:rsidRPr="003B2710">
        <w:rPr>
          <w:rFonts w:ascii="Times New Roman" w:eastAsia="Times New Roman" w:hAnsi="Times New Roman" w:cs="Times New Roman"/>
          <w:sz w:val="24"/>
          <w:szCs w:val="24"/>
        </w:rPr>
        <w:t xml:space="preserve">ich the </w:t>
      </w:r>
      <w:r w:rsidRPr="003B2710">
        <w:rPr>
          <w:rFonts w:ascii="Times New Roman" w:hAnsi="Times New Roman" w:cs="Times New Roman"/>
          <w:sz w:val="24"/>
          <w:szCs w:val="24"/>
        </w:rPr>
        <w:t xml:space="preserve">carrier wave is modulated on and off by taking the linear </w:t>
      </w:r>
      <w:r w:rsidRPr="003B2710">
        <w:rPr>
          <w:rFonts w:ascii="Times New Roman" w:hAnsi="Times New Roman" w:cs="Times New Roman"/>
          <w:sz w:val="24"/>
          <w:szCs w:val="24"/>
        </w:rPr>
        <w:lastRenderedPageBreak/>
        <w:t>combination of a PRN sequence of pulses/square waves and the carrier wave. Each pulse/square wave in the sequence is referenced as a chip. The smaller the chip duration, the larger the bandwidth of the modulated signal by the Heisenberg-Gabor uncertainty principle</w:t>
      </w:r>
      <w:r>
        <w:rPr>
          <w:rFonts w:ascii="Times New Roman" w:hAnsi="Times New Roman" w:cs="Times New Roman"/>
          <w:sz w:val="24"/>
          <w:szCs w:val="24"/>
        </w:rPr>
        <w:t xml:space="preserve"> [</w:t>
      </w:r>
      <w:r w:rsidR="005A45B0">
        <w:rPr>
          <w:rFonts w:ascii="Times New Roman" w:hAnsi="Times New Roman" w:cs="Times New Roman"/>
          <w:sz w:val="24"/>
          <w:szCs w:val="24"/>
        </w:rPr>
        <w:t>17</w:t>
      </w:r>
      <w:r>
        <w:rPr>
          <w:rFonts w:ascii="Times New Roman" w:hAnsi="Times New Roman" w:cs="Times New Roman"/>
          <w:sz w:val="24"/>
          <w:szCs w:val="24"/>
        </w:rPr>
        <w:t>]</w:t>
      </w:r>
      <w:r w:rsidRPr="003B2710">
        <w:rPr>
          <w:rFonts w:ascii="Times New Roman" w:hAnsi="Times New Roman" w:cs="Times New Roman"/>
          <w:sz w:val="24"/>
          <w:szCs w:val="24"/>
        </w:rPr>
        <w:t xml:space="preserve">. The modulation of a carrier wave with a PRN sequence increases the bandwidth of the transmission because the square wave itself is a collection of many different sine waves at varying frequencies. </w:t>
      </w:r>
      <w:r w:rsidR="00043856">
        <w:rPr>
          <w:rFonts w:ascii="Times New Roman" w:hAnsi="Times New Roman" w:cs="Times New Roman"/>
          <w:sz w:val="24"/>
          <w:szCs w:val="24"/>
        </w:rPr>
        <w:t xml:space="preserve">In a PRN code with an equal amount of one and zero code bits, half of the signal’s energy will be contained in the narrowband component and the other half in the unmodulated carrier component [1]. The transmitter used in [1] modulated the carrier wave for OOK by rapidly toggling the supply voltage of the power amplifier from a MCU digital output pin. </w:t>
      </w:r>
    </w:p>
    <w:p w14:paraId="6DC4FCE9" w14:textId="77777777" w:rsidR="00694A7D" w:rsidRDefault="00694A7D" w:rsidP="00CD77EF">
      <w:pPr>
        <w:rPr>
          <w:rFonts w:ascii="Times New Roman" w:eastAsia="Times New Roman" w:hAnsi="Times New Roman" w:cs="Times New Roman"/>
          <w:sz w:val="24"/>
          <w:szCs w:val="24"/>
        </w:rPr>
      </w:pPr>
    </w:p>
    <w:p w14:paraId="39276E88" w14:textId="77777777" w:rsidR="000F38C8" w:rsidRDefault="00E876A2" w:rsidP="00CD77EF">
      <w:pPr>
        <w:rPr>
          <w:rFonts w:ascii="Times New Roman" w:eastAsia="Times New Roman" w:hAnsi="Times New Roman" w:cs="Times New Roman"/>
          <w:sz w:val="24"/>
          <w:szCs w:val="24"/>
        </w:rPr>
      </w:pPr>
      <w:r>
        <w:rPr>
          <w:rFonts w:ascii="Times New Roman" w:eastAsia="Times New Roman" w:hAnsi="Times New Roman" w:cs="Times New Roman"/>
          <w:sz w:val="24"/>
          <w:szCs w:val="24"/>
        </w:rPr>
        <w:t>When an incoming PRN modulated signal reaches a receiver, a matched filter continuously runs a cross correlation operation, shifting the samples of the signal against a template at a specified sampling rate (i.e. four samples per chip) [</w:t>
      </w:r>
      <w:r w:rsidR="005A45B0">
        <w:rPr>
          <w:rFonts w:ascii="Times New Roman" w:eastAsia="Times New Roman" w:hAnsi="Times New Roman" w:cs="Times New Roman"/>
          <w:sz w:val="24"/>
          <w:szCs w:val="24"/>
        </w:rPr>
        <w:t>19</w:t>
      </w:r>
      <w:r>
        <w:rPr>
          <w:rFonts w:ascii="Times New Roman" w:eastAsia="Times New Roman" w:hAnsi="Times New Roman" w:cs="Times New Roman"/>
          <w:sz w:val="24"/>
          <w:szCs w:val="24"/>
        </w:rPr>
        <w:t>]. After each shift operation, the samples of the signal and template are multiplied and then accumulated to a total amount which indicates the level of signal/template alignment. A detection of a PRN signal is confirmed when this total amount exceeds a specified threshold.</w:t>
      </w:r>
    </w:p>
    <w:p w14:paraId="38C822DC" w14:textId="77777777" w:rsidR="004E0F64" w:rsidRDefault="004E0F64" w:rsidP="00676569">
      <w:pPr>
        <w:jc w:val="center"/>
        <w:rPr>
          <w:rFonts w:ascii="Times New Roman" w:eastAsia="Times New Roman" w:hAnsi="Times New Roman" w:cs="Times New Roman"/>
          <w:sz w:val="24"/>
          <w:szCs w:val="24"/>
        </w:rPr>
      </w:pPr>
      <w:r>
        <w:rPr>
          <w:noProof/>
          <w:lang w:val="en-US"/>
        </w:rPr>
        <w:drawing>
          <wp:inline distT="0" distB="0" distL="0" distR="0" wp14:anchorId="42FD152A" wp14:editId="0221CB1F">
            <wp:extent cx="3040380" cy="2050218"/>
            <wp:effectExtent l="0" t="0" r="762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5768" t="37379" r="60771" b="22507"/>
                    <a:stretch/>
                  </pic:blipFill>
                  <pic:spPr bwMode="auto">
                    <a:xfrm>
                      <a:off x="0" y="0"/>
                      <a:ext cx="3053581" cy="2059120"/>
                    </a:xfrm>
                    <a:prstGeom prst="rect">
                      <a:avLst/>
                    </a:prstGeom>
                    <a:ln>
                      <a:noFill/>
                    </a:ln>
                    <a:extLst>
                      <a:ext uri="{53640926-AAD7-44D8-BBD7-CCE9431645EC}">
                        <a14:shadowObscured xmlns:a14="http://schemas.microsoft.com/office/drawing/2010/main"/>
                      </a:ext>
                    </a:extLst>
                  </pic:spPr>
                </pic:pic>
              </a:graphicData>
            </a:graphic>
          </wp:inline>
        </w:drawing>
      </w:r>
    </w:p>
    <w:p w14:paraId="70EE2863" w14:textId="77777777" w:rsidR="00E876A2" w:rsidRDefault="000F38C8" w:rsidP="00676569">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w:t>
      </w:r>
      <w:r w:rsidR="00C75587">
        <w:rPr>
          <w:rFonts w:ascii="Times New Roman" w:eastAsia="Times New Roman" w:hAnsi="Times New Roman" w:cs="Times New Roman"/>
          <w:sz w:val="24"/>
          <w:szCs w:val="24"/>
        </w:rPr>
        <w:t>5</w:t>
      </w:r>
      <w:r>
        <w:rPr>
          <w:rFonts w:ascii="Times New Roman" w:eastAsia="Times New Roman" w:hAnsi="Times New Roman" w:cs="Times New Roman"/>
          <w:sz w:val="24"/>
          <w:szCs w:val="24"/>
        </w:rPr>
        <w:t>: Time domain cross correlation of a PRN signal.</w:t>
      </w:r>
      <w:r w:rsidR="003A237C">
        <w:rPr>
          <w:rFonts w:ascii="Times New Roman" w:eastAsia="Times New Roman" w:hAnsi="Times New Roman" w:cs="Times New Roman"/>
          <w:sz w:val="24"/>
          <w:szCs w:val="24"/>
        </w:rPr>
        <w:t xml:space="preserve"> [</w:t>
      </w:r>
      <w:r w:rsidR="005A45B0">
        <w:rPr>
          <w:rFonts w:ascii="Times New Roman" w:eastAsia="Times New Roman" w:hAnsi="Times New Roman" w:cs="Times New Roman"/>
          <w:sz w:val="24"/>
          <w:szCs w:val="24"/>
        </w:rPr>
        <w:t>19</w:t>
      </w:r>
      <w:r w:rsidR="003A237C">
        <w:rPr>
          <w:rFonts w:ascii="Times New Roman" w:eastAsia="Times New Roman" w:hAnsi="Times New Roman" w:cs="Times New Roman"/>
          <w:sz w:val="24"/>
          <w:szCs w:val="24"/>
        </w:rPr>
        <w:t>]</w:t>
      </w:r>
    </w:p>
    <w:p w14:paraId="7B904F54" w14:textId="77777777" w:rsidR="000F38C8" w:rsidRDefault="000F38C8" w:rsidP="00CD77EF">
      <w:pPr>
        <w:rPr>
          <w:rFonts w:ascii="Times New Roman" w:eastAsia="Times New Roman" w:hAnsi="Times New Roman" w:cs="Times New Roman"/>
          <w:sz w:val="24"/>
          <w:szCs w:val="24"/>
        </w:rPr>
      </w:pPr>
    </w:p>
    <w:p w14:paraId="6A4042F9" w14:textId="77777777" w:rsidR="000F38C8" w:rsidRPr="00694250" w:rsidRDefault="000F38C8" w:rsidP="00CD77EF">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matched filter described above is extremely computationally expensive, because data streams of an incoming signal would have to be continuously cross correlated in the time domain to have prompt PRN detection and accurate SOA values. </w:t>
      </w:r>
      <w:r w:rsidR="00694250">
        <w:rPr>
          <w:rFonts w:ascii="Times New Roman" w:eastAsia="Times New Roman" w:hAnsi="Times New Roman" w:cs="Times New Roman"/>
          <w:sz w:val="24"/>
          <w:szCs w:val="24"/>
        </w:rPr>
        <w:t>Since PRN codes can be represented as a complex spectrum of frequencies,</w:t>
      </w:r>
      <w:r>
        <w:rPr>
          <w:rFonts w:ascii="Times New Roman" w:eastAsia="Times New Roman" w:hAnsi="Times New Roman" w:cs="Times New Roman"/>
          <w:sz w:val="24"/>
          <w:szCs w:val="24"/>
        </w:rPr>
        <w:t xml:space="preserve"> </w:t>
      </w:r>
      <w:r w:rsidR="00694250">
        <w:rPr>
          <w:rFonts w:ascii="Times New Roman" w:eastAsia="Times New Roman" w:hAnsi="Times New Roman" w:cs="Times New Roman"/>
          <w:sz w:val="24"/>
          <w:szCs w:val="24"/>
        </w:rPr>
        <w:t>the discrete fourier transform</w:t>
      </w:r>
      <w:r w:rsidR="00324DF7">
        <w:rPr>
          <w:rFonts w:ascii="Times New Roman" w:eastAsia="Times New Roman" w:hAnsi="Times New Roman" w:cs="Times New Roman"/>
          <w:sz w:val="24"/>
          <w:szCs w:val="24"/>
        </w:rPr>
        <w:t xml:space="preserve"> (DFT)</w:t>
      </w:r>
      <w:r w:rsidR="00694250">
        <w:rPr>
          <w:rFonts w:ascii="Times New Roman" w:eastAsia="Times New Roman" w:hAnsi="Times New Roman" w:cs="Times New Roman"/>
          <w:sz w:val="24"/>
          <w:szCs w:val="24"/>
        </w:rPr>
        <w:t xml:space="preserve"> </w:t>
      </w:r>
      <w:r w:rsidR="00324DF7">
        <w:rPr>
          <w:rFonts w:ascii="Times New Roman" w:eastAsia="Times New Roman" w:hAnsi="Times New Roman" w:cs="Times New Roman"/>
          <w:sz w:val="24"/>
          <w:szCs w:val="24"/>
        </w:rPr>
        <w:t xml:space="preserve">at specified time intervals (windows) </w:t>
      </w:r>
      <w:r w:rsidR="00694250">
        <w:rPr>
          <w:rFonts w:ascii="Times New Roman" w:eastAsia="Times New Roman" w:hAnsi="Times New Roman" w:cs="Times New Roman"/>
          <w:sz w:val="24"/>
          <w:szCs w:val="24"/>
        </w:rPr>
        <w:t>of</w:t>
      </w:r>
      <w:r>
        <w:rPr>
          <w:rFonts w:ascii="Times New Roman" w:eastAsia="Times New Roman" w:hAnsi="Times New Roman" w:cs="Times New Roman"/>
          <w:sz w:val="24"/>
          <w:szCs w:val="24"/>
        </w:rPr>
        <w:t xml:space="preserve"> </w:t>
      </w:r>
      <w:r w:rsidR="00324DF7">
        <w:rPr>
          <w:rFonts w:ascii="Times New Roman" w:eastAsia="Times New Roman" w:hAnsi="Times New Roman" w:cs="Times New Roman"/>
          <w:sz w:val="24"/>
          <w:szCs w:val="24"/>
        </w:rPr>
        <w:t xml:space="preserve">the </w:t>
      </w:r>
      <w:r>
        <w:rPr>
          <w:rFonts w:ascii="Times New Roman" w:eastAsia="Times New Roman" w:hAnsi="Times New Roman" w:cs="Times New Roman"/>
          <w:sz w:val="24"/>
          <w:szCs w:val="24"/>
        </w:rPr>
        <w:t xml:space="preserve">data stream </w:t>
      </w:r>
      <w:r w:rsidR="00694250">
        <w:rPr>
          <w:rFonts w:ascii="Times New Roman" w:eastAsia="Times New Roman" w:hAnsi="Times New Roman" w:cs="Times New Roman"/>
          <w:sz w:val="24"/>
          <w:szCs w:val="24"/>
        </w:rPr>
        <w:t xml:space="preserve">can be compared against the simple </w:t>
      </w:r>
      <w:r w:rsidR="00324DF7">
        <w:rPr>
          <w:rFonts w:ascii="Times New Roman" w:eastAsia="Times New Roman" w:hAnsi="Times New Roman" w:cs="Times New Roman"/>
          <w:sz w:val="24"/>
          <w:szCs w:val="24"/>
        </w:rPr>
        <w:t xml:space="preserve">PRN </w:t>
      </w:r>
      <w:r w:rsidR="00694250">
        <w:rPr>
          <w:rFonts w:ascii="Times New Roman" w:eastAsia="Times New Roman" w:hAnsi="Times New Roman" w:cs="Times New Roman"/>
          <w:sz w:val="24"/>
          <w:szCs w:val="24"/>
        </w:rPr>
        <w:t>time-shift sequence (i.e. 1, 1, 1, 0) for a time complexity of O(NlogN) instead of O(N</w:t>
      </w:r>
      <w:r w:rsidR="00694250">
        <w:rPr>
          <w:rFonts w:ascii="Times New Roman" w:eastAsia="Times New Roman" w:hAnsi="Times New Roman" w:cs="Times New Roman"/>
          <w:sz w:val="24"/>
          <w:szCs w:val="24"/>
          <w:vertAlign w:val="superscript"/>
        </w:rPr>
        <w:t>2</w:t>
      </w:r>
      <w:r w:rsidR="00694250">
        <w:rPr>
          <w:rFonts w:ascii="Times New Roman" w:eastAsia="Times New Roman" w:hAnsi="Times New Roman" w:cs="Times New Roman"/>
          <w:sz w:val="24"/>
          <w:szCs w:val="24"/>
        </w:rPr>
        <w:t>) [</w:t>
      </w:r>
      <w:r w:rsidR="005A45B0">
        <w:rPr>
          <w:rFonts w:ascii="Times New Roman" w:eastAsia="Times New Roman" w:hAnsi="Times New Roman" w:cs="Times New Roman"/>
          <w:sz w:val="24"/>
          <w:szCs w:val="24"/>
        </w:rPr>
        <w:t>19</w:t>
      </w:r>
      <w:r w:rsidR="00694250">
        <w:rPr>
          <w:rFonts w:ascii="Times New Roman" w:eastAsia="Times New Roman" w:hAnsi="Times New Roman" w:cs="Times New Roman"/>
          <w:sz w:val="24"/>
          <w:szCs w:val="24"/>
        </w:rPr>
        <w:t xml:space="preserve">]. The window size </w:t>
      </w:r>
      <w:r w:rsidR="00324DF7">
        <w:rPr>
          <w:rFonts w:ascii="Times New Roman" w:eastAsia="Times New Roman" w:hAnsi="Times New Roman" w:cs="Times New Roman"/>
          <w:sz w:val="24"/>
          <w:szCs w:val="24"/>
        </w:rPr>
        <w:t xml:space="preserve">of the DFT </w:t>
      </w:r>
      <w:r w:rsidR="00694250">
        <w:rPr>
          <w:rFonts w:ascii="Times New Roman" w:eastAsia="Times New Roman" w:hAnsi="Times New Roman" w:cs="Times New Roman"/>
          <w:sz w:val="24"/>
          <w:szCs w:val="24"/>
        </w:rPr>
        <w:t>is selected to be the minimum length necessary to contain the data from one complete tag transmission in order to further reduce the computational load</w:t>
      </w:r>
      <w:r w:rsidR="00324DF7">
        <w:rPr>
          <w:rFonts w:ascii="Times New Roman" w:eastAsia="Times New Roman" w:hAnsi="Times New Roman" w:cs="Times New Roman"/>
          <w:sz w:val="24"/>
          <w:szCs w:val="24"/>
        </w:rPr>
        <w:t xml:space="preserve"> (a shorter time domain window size in the DFT will also yield a finer frequency domain resolution)</w:t>
      </w:r>
      <w:r w:rsidR="00694250">
        <w:rPr>
          <w:rFonts w:ascii="Times New Roman" w:eastAsia="Times New Roman" w:hAnsi="Times New Roman" w:cs="Times New Roman"/>
          <w:sz w:val="24"/>
          <w:szCs w:val="24"/>
        </w:rPr>
        <w:t>.</w:t>
      </w:r>
    </w:p>
    <w:p w14:paraId="3E56353B" w14:textId="77777777" w:rsidR="00694250" w:rsidRDefault="00694250" w:rsidP="00CD77EF">
      <w:pPr>
        <w:rPr>
          <w:rFonts w:ascii="Times New Roman" w:eastAsia="Times New Roman" w:hAnsi="Times New Roman" w:cs="Times New Roman"/>
          <w:sz w:val="24"/>
          <w:szCs w:val="24"/>
        </w:rPr>
      </w:pPr>
    </w:p>
    <w:p w14:paraId="0C44EC0F" w14:textId="77777777" w:rsidR="00CD77EF" w:rsidRPr="00CD77EF" w:rsidRDefault="00CD77EF" w:rsidP="00CD77EF">
      <w:pPr>
        <w:rPr>
          <w:rFonts w:ascii="Times New Roman" w:eastAsia="Times New Roman" w:hAnsi="Times New Roman" w:cs="Times New Roman"/>
          <w:sz w:val="24"/>
          <w:szCs w:val="24"/>
        </w:rPr>
      </w:pPr>
      <w:r>
        <w:rPr>
          <w:rFonts w:ascii="Times New Roman" w:eastAsia="Times New Roman" w:hAnsi="Times New Roman" w:cs="Times New Roman"/>
          <w:sz w:val="24"/>
          <w:szCs w:val="24"/>
        </w:rPr>
        <w:t>III. v</w:t>
      </w:r>
      <w:r w:rsidR="00644123">
        <w:rPr>
          <w:rFonts w:ascii="Times New Roman" w:eastAsia="Times New Roman" w:hAnsi="Times New Roman" w:cs="Times New Roman"/>
          <w:sz w:val="24"/>
          <w:szCs w:val="24"/>
        </w:rPr>
        <w:t>i</w:t>
      </w:r>
      <w:r>
        <w:rPr>
          <w:rFonts w:ascii="Times New Roman" w:eastAsia="Times New Roman" w:hAnsi="Times New Roman" w:cs="Times New Roman"/>
          <w:sz w:val="24"/>
          <w:szCs w:val="24"/>
        </w:rPr>
        <w:t>. Low-cost Systems and Conclusion</w:t>
      </w:r>
    </w:p>
    <w:p w14:paraId="4B20A3D6" w14:textId="77777777" w:rsidR="00CD77EF" w:rsidRDefault="00CD77EF">
      <w:pPr>
        <w:rPr>
          <w:rFonts w:ascii="Times New Roman" w:eastAsia="Times New Roman" w:hAnsi="Times New Roman" w:cs="Times New Roman"/>
          <w:sz w:val="24"/>
          <w:szCs w:val="24"/>
        </w:rPr>
      </w:pPr>
    </w:p>
    <w:p w14:paraId="3E3A1EE9" w14:textId="77777777" w:rsidR="00FC6C4D" w:rsidRDefault="005B2554">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In order to improve the cost effectiveness of direction finding, [1] has used low-cost RTL SDRs to extract in-phase and quadrature</w:t>
      </w:r>
      <w:r w:rsidR="00500BAA">
        <w:rPr>
          <w:rFonts w:ascii="Times New Roman" w:eastAsia="Times New Roman" w:hAnsi="Times New Roman" w:cs="Times New Roman"/>
          <w:sz w:val="24"/>
          <w:szCs w:val="24"/>
        </w:rPr>
        <w:t xml:space="preserve"> (I/Q)</w:t>
      </w:r>
      <w:r>
        <w:rPr>
          <w:rFonts w:ascii="Times New Roman" w:eastAsia="Times New Roman" w:hAnsi="Times New Roman" w:cs="Times New Roman"/>
          <w:sz w:val="24"/>
          <w:szCs w:val="24"/>
        </w:rPr>
        <w:t xml:space="preserve"> samples from incoming radio signals for TDOA and AoA calculations respectively. Direction Finding Implementations using RTL SDRs are promising alternatives to more expensive options by achieving up to 3.5m accuracy </w:t>
      </w:r>
      <w:r w:rsidR="00457EA2">
        <w:rPr>
          <w:rFonts w:ascii="Times New Roman" w:eastAsia="Times New Roman" w:hAnsi="Times New Roman" w:cs="Times New Roman"/>
          <w:sz w:val="24"/>
          <w:szCs w:val="24"/>
        </w:rPr>
        <w:t xml:space="preserve">(under low multipath conditions) </w:t>
      </w:r>
      <w:r>
        <w:rPr>
          <w:rFonts w:ascii="Times New Roman" w:eastAsia="Times New Roman" w:hAnsi="Times New Roman" w:cs="Times New Roman"/>
          <w:sz w:val="24"/>
          <w:szCs w:val="24"/>
        </w:rPr>
        <w:t>in TDOA [1] and by having an extensive hobbyist base with multiple Github repositories such as this one [10], demoed here. The advantages of having this repository available to us is that it will provide us with a point of reference when implementing our code and hardware. This specific repository was a precursor to the RTL SDR system developed by Sam Whiting in [11].</w:t>
      </w:r>
    </w:p>
    <w:p w14:paraId="56C0A623" w14:textId="77777777" w:rsidR="00FC6C4D" w:rsidRDefault="00FC6C4D">
      <w:pPr>
        <w:rPr>
          <w:rFonts w:ascii="Times New Roman" w:eastAsia="Times New Roman" w:hAnsi="Times New Roman" w:cs="Times New Roman"/>
          <w:sz w:val="24"/>
          <w:szCs w:val="24"/>
        </w:rPr>
      </w:pPr>
    </w:p>
    <w:p w14:paraId="37B27038" w14:textId="77777777" w:rsidR="00CC5C29" w:rsidRDefault="005B2554">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r w:rsidR="007D170B">
        <w:rPr>
          <w:rFonts w:ascii="Times New Roman" w:eastAsia="Times New Roman" w:hAnsi="Times New Roman" w:cs="Times New Roman"/>
          <w:sz w:val="24"/>
          <w:szCs w:val="24"/>
        </w:rPr>
        <w:t>“Thrifty” system in [1]</w:t>
      </w:r>
      <w:r>
        <w:rPr>
          <w:rFonts w:ascii="Times New Roman" w:eastAsia="Times New Roman" w:hAnsi="Times New Roman" w:cs="Times New Roman"/>
          <w:sz w:val="24"/>
          <w:szCs w:val="24"/>
        </w:rPr>
        <w:t xml:space="preserve"> </w:t>
      </w:r>
      <w:r w:rsidR="007D170B">
        <w:rPr>
          <w:rFonts w:ascii="Times New Roman" w:eastAsia="Times New Roman" w:hAnsi="Times New Roman" w:cs="Times New Roman"/>
          <w:sz w:val="24"/>
          <w:szCs w:val="24"/>
        </w:rPr>
        <w:t>is</w:t>
      </w:r>
      <w:r>
        <w:rPr>
          <w:rFonts w:ascii="Times New Roman" w:eastAsia="Times New Roman" w:hAnsi="Times New Roman" w:cs="Times New Roman"/>
          <w:sz w:val="24"/>
          <w:szCs w:val="24"/>
        </w:rPr>
        <w:t xml:space="preserve"> promising, as</w:t>
      </w:r>
      <w:r w:rsidR="00CC5C2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ultra</w:t>
      </w:r>
      <w:r w:rsidR="00CC5C29">
        <w:rPr>
          <w:rFonts w:ascii="Times New Roman" w:eastAsia="Times New Roman" w:hAnsi="Times New Roman" w:cs="Times New Roman"/>
          <w:sz w:val="24"/>
          <w:szCs w:val="24"/>
        </w:rPr>
        <w:t>-</w:t>
      </w:r>
      <w:r>
        <w:rPr>
          <w:rFonts w:ascii="Times New Roman" w:eastAsia="Times New Roman" w:hAnsi="Times New Roman" w:cs="Times New Roman"/>
          <w:sz w:val="24"/>
          <w:szCs w:val="24"/>
        </w:rPr>
        <w:t>wide bandwidth transmission</w:t>
      </w:r>
      <w:r w:rsidR="00CC5C29">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would be less susceptible to </w:t>
      </w:r>
      <w:r w:rsidR="007D170B">
        <w:rPr>
          <w:rFonts w:ascii="Times New Roman" w:eastAsia="Times New Roman" w:hAnsi="Times New Roman" w:cs="Times New Roman"/>
          <w:sz w:val="24"/>
          <w:szCs w:val="24"/>
        </w:rPr>
        <w:t xml:space="preserve">noise interference and </w:t>
      </w:r>
      <w:r>
        <w:rPr>
          <w:rFonts w:ascii="Times New Roman" w:eastAsia="Times New Roman" w:hAnsi="Times New Roman" w:cs="Times New Roman"/>
          <w:sz w:val="24"/>
          <w:szCs w:val="24"/>
        </w:rPr>
        <w:t xml:space="preserve">signal refractions from a cluttered environment. </w:t>
      </w:r>
      <w:r w:rsidR="007D170B">
        <w:rPr>
          <w:rFonts w:ascii="Times New Roman" w:eastAsia="Times New Roman" w:hAnsi="Times New Roman" w:cs="Times New Roman"/>
          <w:sz w:val="24"/>
          <w:szCs w:val="24"/>
        </w:rPr>
        <w:t>However</w:t>
      </w:r>
      <w:r>
        <w:rPr>
          <w:rFonts w:ascii="Times New Roman" w:eastAsia="Times New Roman" w:hAnsi="Times New Roman" w:cs="Times New Roman"/>
          <w:sz w:val="24"/>
          <w:szCs w:val="24"/>
        </w:rPr>
        <w:t xml:space="preserve">, </w:t>
      </w:r>
      <w:r w:rsidR="00207363">
        <w:rPr>
          <w:rFonts w:ascii="Times New Roman" w:eastAsia="Times New Roman" w:hAnsi="Times New Roman" w:cs="Times New Roman"/>
          <w:sz w:val="24"/>
          <w:szCs w:val="24"/>
        </w:rPr>
        <w:t xml:space="preserve">this TDOA </w:t>
      </w:r>
      <w:r w:rsidR="007D170B">
        <w:rPr>
          <w:rFonts w:ascii="Times New Roman" w:eastAsia="Times New Roman" w:hAnsi="Times New Roman" w:cs="Times New Roman"/>
          <w:sz w:val="24"/>
          <w:szCs w:val="24"/>
        </w:rPr>
        <w:t>approach</w:t>
      </w:r>
      <w:r w:rsidR="00CC5C29">
        <w:rPr>
          <w:rFonts w:ascii="Times New Roman" w:eastAsia="Times New Roman" w:hAnsi="Times New Roman" w:cs="Times New Roman"/>
          <w:sz w:val="24"/>
          <w:szCs w:val="24"/>
        </w:rPr>
        <w:t xml:space="preserve"> </w:t>
      </w:r>
      <w:r w:rsidR="00207363">
        <w:rPr>
          <w:rFonts w:ascii="Times New Roman" w:eastAsia="Times New Roman" w:hAnsi="Times New Roman" w:cs="Times New Roman"/>
          <w:sz w:val="24"/>
          <w:szCs w:val="24"/>
        </w:rPr>
        <w:t>is</w:t>
      </w:r>
      <w:r w:rsidR="00CC5C29">
        <w:rPr>
          <w:rFonts w:ascii="Times New Roman" w:eastAsia="Times New Roman" w:hAnsi="Times New Roman" w:cs="Times New Roman"/>
          <w:sz w:val="24"/>
          <w:szCs w:val="24"/>
        </w:rPr>
        <w:t xml:space="preserve"> limited by </w:t>
      </w:r>
      <w:r w:rsidR="00457EA2">
        <w:rPr>
          <w:rFonts w:ascii="Times New Roman" w:eastAsia="Times New Roman" w:hAnsi="Times New Roman" w:cs="Times New Roman"/>
          <w:sz w:val="24"/>
          <w:szCs w:val="24"/>
        </w:rPr>
        <w:t>the effects of multipath interference</w:t>
      </w:r>
      <w:r w:rsidR="007D170B">
        <w:rPr>
          <w:rFonts w:ascii="Times New Roman" w:eastAsia="Times New Roman" w:hAnsi="Times New Roman" w:cs="Times New Roman"/>
          <w:sz w:val="24"/>
          <w:szCs w:val="24"/>
        </w:rPr>
        <w:t>, unless more complicated receiver hardware or software is used (i.e. RAKE receivers)</w:t>
      </w:r>
      <w:r w:rsidR="00CC5C29">
        <w:rPr>
          <w:rFonts w:ascii="Times New Roman" w:eastAsia="Times New Roman" w:hAnsi="Times New Roman" w:cs="Times New Roman"/>
          <w:sz w:val="24"/>
          <w:szCs w:val="24"/>
        </w:rPr>
        <w:t>.</w:t>
      </w:r>
      <w:r w:rsidR="007D170B">
        <w:rPr>
          <w:rFonts w:ascii="Times New Roman" w:eastAsia="Times New Roman" w:hAnsi="Times New Roman" w:cs="Times New Roman"/>
          <w:sz w:val="24"/>
          <w:szCs w:val="24"/>
        </w:rPr>
        <w:t xml:space="preserve"> The subspace smoothing methods for root MUSIC and MUSIC present powerful solutions to mitigate multipath interference are potentially more suitable options for close proximity (~100 meters) receivers outdoors. A hybrid AoA/PDOA system with a combined coherent receiver, distributed ground node network could </w:t>
      </w:r>
      <w:r w:rsidR="00AE0649">
        <w:rPr>
          <w:rFonts w:ascii="Times New Roman" w:eastAsia="Times New Roman" w:hAnsi="Times New Roman" w:cs="Times New Roman"/>
          <w:sz w:val="24"/>
          <w:szCs w:val="24"/>
        </w:rPr>
        <w:t>provide</w:t>
      </w:r>
      <w:r w:rsidR="007D170B">
        <w:rPr>
          <w:rFonts w:ascii="Times New Roman" w:eastAsia="Times New Roman" w:hAnsi="Times New Roman" w:cs="Times New Roman"/>
          <w:sz w:val="24"/>
          <w:szCs w:val="24"/>
        </w:rPr>
        <w:t xml:space="preserve"> exceptional </w:t>
      </w:r>
      <w:r w:rsidR="00AE0649">
        <w:rPr>
          <w:rFonts w:ascii="Times New Roman" w:eastAsia="Times New Roman" w:hAnsi="Times New Roman" w:cs="Times New Roman"/>
          <w:sz w:val="24"/>
          <w:szCs w:val="24"/>
        </w:rPr>
        <w:t>positioning</w:t>
      </w:r>
      <w:r w:rsidR="007D170B">
        <w:rPr>
          <w:rFonts w:ascii="Times New Roman" w:eastAsia="Times New Roman" w:hAnsi="Times New Roman" w:cs="Times New Roman"/>
          <w:sz w:val="24"/>
          <w:szCs w:val="24"/>
        </w:rPr>
        <w:t xml:space="preserve"> </w:t>
      </w:r>
      <w:r w:rsidR="00AE0649">
        <w:rPr>
          <w:rFonts w:ascii="Times New Roman" w:eastAsia="Times New Roman" w:hAnsi="Times New Roman" w:cs="Times New Roman"/>
          <w:sz w:val="24"/>
          <w:szCs w:val="24"/>
        </w:rPr>
        <w:t>for</w:t>
      </w:r>
      <w:r w:rsidR="007D170B">
        <w:rPr>
          <w:rFonts w:ascii="Times New Roman" w:eastAsia="Times New Roman" w:hAnsi="Times New Roman" w:cs="Times New Roman"/>
          <w:sz w:val="24"/>
          <w:szCs w:val="24"/>
        </w:rPr>
        <w:t xml:space="preserve"> multi-frequency ranging within triangulated areas.</w:t>
      </w:r>
      <w:r w:rsidR="00CC5C29">
        <w:rPr>
          <w:rFonts w:ascii="Times New Roman" w:eastAsia="Times New Roman" w:hAnsi="Times New Roman" w:cs="Times New Roman"/>
          <w:sz w:val="24"/>
          <w:szCs w:val="24"/>
        </w:rPr>
        <w:t xml:space="preserve"> </w:t>
      </w:r>
    </w:p>
    <w:p w14:paraId="5387F693" w14:textId="77777777" w:rsidR="00CC5C29" w:rsidRDefault="00CC5C29">
      <w:pPr>
        <w:rPr>
          <w:rFonts w:ascii="Times New Roman" w:eastAsia="Times New Roman" w:hAnsi="Times New Roman" w:cs="Times New Roman"/>
          <w:color w:val="FF0000"/>
          <w:sz w:val="24"/>
          <w:szCs w:val="24"/>
        </w:rPr>
      </w:pPr>
    </w:p>
    <w:p w14:paraId="220B4444" w14:textId="77777777" w:rsidR="00FC6C4D" w:rsidRPr="000A13F1" w:rsidRDefault="005B2554">
      <w:pPr>
        <w:rPr>
          <w:rFonts w:ascii="Times New Roman" w:eastAsia="Times New Roman" w:hAnsi="Times New Roman" w:cs="Times New Roman"/>
          <w:b/>
          <w:sz w:val="28"/>
          <w:szCs w:val="28"/>
        </w:rPr>
      </w:pPr>
      <w:r w:rsidRPr="000A13F1">
        <w:rPr>
          <w:rFonts w:ascii="Times New Roman" w:eastAsia="Times New Roman" w:hAnsi="Times New Roman" w:cs="Times New Roman"/>
          <w:b/>
          <w:sz w:val="28"/>
          <w:szCs w:val="28"/>
        </w:rPr>
        <w:t>IV. Design Requirements</w:t>
      </w:r>
    </w:p>
    <w:p w14:paraId="25469688" w14:textId="77777777" w:rsidR="00FC6C4D" w:rsidRDefault="00FC6C4D">
      <w:pPr>
        <w:rPr>
          <w:rFonts w:ascii="Times New Roman" w:eastAsia="Times New Roman" w:hAnsi="Times New Roman" w:cs="Times New Roman"/>
          <w:sz w:val="24"/>
          <w:szCs w:val="24"/>
        </w:rPr>
      </w:pPr>
    </w:p>
    <w:p w14:paraId="2009B13B" w14:textId="77777777" w:rsidR="00FC6C4D" w:rsidRDefault="00121774">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w:t>
      </w:r>
      <w:r w:rsidR="005B2554">
        <w:rPr>
          <w:rFonts w:ascii="Times New Roman" w:eastAsia="Times New Roman" w:hAnsi="Times New Roman" w:cs="Times New Roman"/>
          <w:sz w:val="24"/>
          <w:szCs w:val="24"/>
        </w:rPr>
        <w:t xml:space="preserve">have proposed the following objectives in the design: </w:t>
      </w:r>
    </w:p>
    <w:p w14:paraId="2EE0E566" w14:textId="77777777" w:rsidR="00FC6C4D" w:rsidRDefault="005B2554">
      <w:pPr>
        <w:numPr>
          <w:ilvl w:val="0"/>
          <w:numId w:val="1"/>
        </w:numPr>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receiver system is low-power and can track up to 50 lightweight and low-power radio tags </w:t>
      </w:r>
    </w:p>
    <w:p w14:paraId="04CD400B" w14:textId="77777777" w:rsidR="00FC6C4D" w:rsidRDefault="005B2554">
      <w:pPr>
        <w:numPr>
          <w:ilvl w:val="0"/>
          <w:numId w:val="1"/>
        </w:numPr>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System architecture is resilient in cluttered environment (unsusceptible to multipath interference, electromagnetic interference, and other environmental conditions) </w:t>
      </w:r>
    </w:p>
    <w:p w14:paraId="511E8C22" w14:textId="77777777" w:rsidR="00FC6C4D" w:rsidRDefault="005B2554">
      <w:pPr>
        <w:numPr>
          <w:ilvl w:val="0"/>
          <w:numId w:val="1"/>
        </w:numPr>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System is able to achieve two dimensional high spatial accuracy (error for triangulation results is limited within 5 meters) with a 100-300m distance between receivers </w:t>
      </w:r>
    </w:p>
    <w:p w14:paraId="1BF2DFA7" w14:textId="77777777" w:rsidR="00FC6C4D" w:rsidRDefault="005B2554">
      <w:pPr>
        <w:numPr>
          <w:ilvl w:val="0"/>
          <w:numId w:val="1"/>
        </w:numPr>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Forward compatibility: Must be compatible with and adaptable to a multi-frequency</w:t>
      </w:r>
      <w:r w:rsidR="00BA338A">
        <w:rPr>
          <w:rFonts w:ascii="Times New Roman" w:eastAsia="Times New Roman" w:hAnsi="Times New Roman" w:cs="Times New Roman"/>
          <w:sz w:val="24"/>
          <w:szCs w:val="24"/>
        </w:rPr>
        <w:t xml:space="preserve"> PDOA</w:t>
      </w:r>
      <w:r>
        <w:rPr>
          <w:rFonts w:ascii="Times New Roman" w:eastAsia="Times New Roman" w:hAnsi="Times New Roman" w:cs="Times New Roman"/>
          <w:sz w:val="24"/>
          <w:szCs w:val="24"/>
        </w:rPr>
        <w:t xml:space="preserve"> approach for future versions. </w:t>
      </w:r>
    </w:p>
    <w:p w14:paraId="4F7AC157" w14:textId="77777777" w:rsidR="00FC6C4D" w:rsidRDefault="005B2554">
      <w:pPr>
        <w:numPr>
          <w:ilvl w:val="0"/>
          <w:numId w:val="1"/>
        </w:numPr>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System is cost-efficient (almost all components are commercially off-the-shelf)</w:t>
      </w:r>
    </w:p>
    <w:p w14:paraId="3357FEDF" w14:textId="77777777" w:rsidR="00FC6C4D" w:rsidRDefault="00FC6C4D">
      <w:pPr>
        <w:rPr>
          <w:rFonts w:ascii="Times New Roman" w:eastAsia="Times New Roman" w:hAnsi="Times New Roman" w:cs="Times New Roman"/>
          <w:sz w:val="24"/>
          <w:szCs w:val="24"/>
        </w:rPr>
      </w:pPr>
    </w:p>
    <w:p w14:paraId="51D989CD" w14:textId="77777777" w:rsidR="00FC6C4D" w:rsidRDefault="005B2554">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first objective is to successfully track the locations of 50 individuals in the testing environment. We need to design the tags as lightweight as possible since the individuals are small in size and heavy tags may affect the individuals’ biological activities. To allow for the least possible human intervention during the tracking process, both the receivers and tags need to operate with minimal power consumption to increase automatic tracking period. In addition, both the transceivers (ground nodes) and tags (mobile nodes) follow a communication protocol in which the mobile nodes will go to sleep when they are not communicating with the ground nodes to reduce power consumption. </w:t>
      </w:r>
    </w:p>
    <w:p w14:paraId="218860AE" w14:textId="77777777" w:rsidR="00FC6C4D" w:rsidRDefault="00FC6C4D">
      <w:pPr>
        <w:rPr>
          <w:rFonts w:ascii="Times New Roman" w:eastAsia="Times New Roman" w:hAnsi="Times New Roman" w:cs="Times New Roman"/>
          <w:sz w:val="24"/>
          <w:szCs w:val="24"/>
        </w:rPr>
      </w:pPr>
    </w:p>
    <w:p w14:paraId="07F1B993" w14:textId="77777777" w:rsidR="00FC6C4D" w:rsidRDefault="005B2554">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communication protocol is an intended route for development, but has not yet been designed. It specifies that mobile nodes wake up every 5 minutes to prepare for data transmission to the ground nodes. The mobile node will receive a 5-second countdown signal once it wakes up. As soon as the mobile node is verified to be within the receiver’s range and has good link, it will be synchronized to global time before it is given a scheduled transmission time by the receiver or sent back to sleep again. If the mobile node is not within range of any receiver, it will go to sleep and wake up every 5 minutes to check whether it’s within range again. The complexity of the ground-</w:t>
      </w:r>
      <w:r w:rsidR="00207363">
        <w:rPr>
          <w:rFonts w:ascii="Times New Roman" w:eastAsia="Times New Roman" w:hAnsi="Times New Roman" w:cs="Times New Roman"/>
          <w:sz w:val="24"/>
          <w:szCs w:val="24"/>
        </w:rPr>
        <w:t>n</w:t>
      </w:r>
      <w:r>
        <w:rPr>
          <w:rFonts w:ascii="Times New Roman" w:eastAsia="Times New Roman" w:hAnsi="Times New Roman" w:cs="Times New Roman"/>
          <w:sz w:val="24"/>
          <w:szCs w:val="24"/>
        </w:rPr>
        <w:t>ode to mobile-node communication protocol will be governed by how accurate our receivers are when taking angles of arrival measurements. If angle</w:t>
      </w:r>
      <w:r w:rsidR="00207363">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of arrival from at least three base stations intersect to a triangulation area of no more than 5 meter error (discussed further) over the specified tracking area, then tags will not have to be linked to different receivers depending on location and the same set of receivers can be used for all tags. The communication protocol will also be used for a multi-frequency system, which is a possibility in the future of this project. </w:t>
      </w:r>
    </w:p>
    <w:p w14:paraId="5F68DF05" w14:textId="77777777" w:rsidR="00FC6C4D" w:rsidRDefault="00FC6C4D">
      <w:pPr>
        <w:rPr>
          <w:rFonts w:ascii="Times New Roman" w:eastAsia="Times New Roman" w:hAnsi="Times New Roman" w:cs="Times New Roman"/>
          <w:sz w:val="24"/>
          <w:szCs w:val="24"/>
        </w:rPr>
      </w:pPr>
    </w:p>
    <w:p w14:paraId="55409982" w14:textId="77777777" w:rsidR="00FC6C4D" w:rsidRDefault="005B2554">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Furthermore, the system must be able to obtain accurate results in a cluttered environment. We agreed that a real environment would have substantial multiple interference as there will be trees and rocks that can reflect a wireless signal. Multipath interference could result </w:t>
      </w:r>
      <w:r w:rsidR="00C41C05">
        <w:rPr>
          <w:rFonts w:ascii="Times New Roman" w:eastAsia="Times New Roman" w:hAnsi="Times New Roman" w:cs="Times New Roman"/>
          <w:sz w:val="24"/>
          <w:szCs w:val="24"/>
        </w:rPr>
        <w:t xml:space="preserve">in multiple copies of a LOS signal with different DOAs. </w:t>
      </w:r>
      <w:r>
        <w:rPr>
          <w:rFonts w:ascii="Times New Roman" w:eastAsia="Times New Roman" w:hAnsi="Times New Roman" w:cs="Times New Roman"/>
          <w:sz w:val="24"/>
          <w:szCs w:val="24"/>
        </w:rPr>
        <w:t xml:space="preserve">The effects </w:t>
      </w:r>
      <w:r w:rsidR="00C41C05">
        <w:rPr>
          <w:rFonts w:ascii="Times New Roman" w:eastAsia="Times New Roman" w:hAnsi="Times New Roman" w:cs="Times New Roman"/>
          <w:sz w:val="24"/>
          <w:szCs w:val="24"/>
        </w:rPr>
        <w:t>of multipath interference and proposed solutions to the multipath problem</w:t>
      </w:r>
      <w:r>
        <w:rPr>
          <w:rFonts w:ascii="Times New Roman" w:eastAsia="Times New Roman" w:hAnsi="Times New Roman" w:cs="Times New Roman"/>
          <w:sz w:val="24"/>
          <w:szCs w:val="24"/>
        </w:rPr>
        <w:t xml:space="preserve"> are more amply discussed in the literature review section.</w:t>
      </w:r>
    </w:p>
    <w:p w14:paraId="2A4DF023" w14:textId="77777777" w:rsidR="00FC6C4D" w:rsidRDefault="00FC6C4D">
      <w:pPr>
        <w:rPr>
          <w:rFonts w:ascii="Times New Roman" w:eastAsia="Times New Roman" w:hAnsi="Times New Roman" w:cs="Times New Roman"/>
          <w:sz w:val="24"/>
          <w:szCs w:val="24"/>
        </w:rPr>
      </w:pPr>
    </w:p>
    <w:p w14:paraId="0B023560" w14:textId="77777777" w:rsidR="00A84EDE" w:rsidRDefault="005B2554">
      <w:pPr>
        <w:rPr>
          <w:rFonts w:ascii="Times New Roman" w:eastAsia="Times New Roman" w:hAnsi="Times New Roman" w:cs="Times New Roman"/>
          <w:sz w:val="24"/>
          <w:szCs w:val="24"/>
        </w:rPr>
      </w:pPr>
      <w:r>
        <w:rPr>
          <w:rFonts w:ascii="Times New Roman" w:eastAsia="Times New Roman" w:hAnsi="Times New Roman" w:cs="Times New Roman"/>
          <w:sz w:val="24"/>
          <w:szCs w:val="24"/>
        </w:rPr>
        <w:t>We agreed to set the tracking accuracy of our system to 5 meters because this is a minimum requirement to monitor the social interactions and movements of small mammal species</w:t>
      </w:r>
      <w:r w:rsidR="00457EA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We propose a triangulation algorithm for Phase 1 of the project in order to acquire this accuracy: Phase 1 will be the development of the necessary base station algorithms and hardware setup to achieve an accurate angle of arrival measurement. </w:t>
      </w:r>
    </w:p>
    <w:p w14:paraId="6EC6625D" w14:textId="77777777" w:rsidR="00A84EDE" w:rsidRDefault="00A84EDE">
      <w:pPr>
        <w:rPr>
          <w:rFonts w:ascii="Times New Roman" w:eastAsia="Times New Roman" w:hAnsi="Times New Roman" w:cs="Times New Roman"/>
          <w:sz w:val="24"/>
          <w:szCs w:val="24"/>
        </w:rPr>
      </w:pPr>
    </w:p>
    <w:p w14:paraId="4BB8765B" w14:textId="77777777" w:rsidR="00AE19DE" w:rsidRDefault="001A35B1">
      <w:pPr>
        <w:rPr>
          <w:rFonts w:ascii="Times New Roman" w:eastAsia="Times New Roman" w:hAnsi="Times New Roman" w:cs="Times New Roman"/>
          <w:sz w:val="24"/>
          <w:szCs w:val="24"/>
        </w:rPr>
      </w:pPr>
      <w:r w:rsidRPr="00AE19DE">
        <w:rPr>
          <w:rFonts w:ascii="Times New Roman" w:eastAsia="Times New Roman" w:hAnsi="Times New Roman" w:cs="Times New Roman"/>
          <w:sz w:val="24"/>
          <w:szCs w:val="24"/>
        </w:rPr>
        <w:t>In the future</w:t>
      </w:r>
      <w:r w:rsidR="005B2554" w:rsidRPr="00AE19DE">
        <w:rPr>
          <w:rFonts w:ascii="Times New Roman" w:eastAsia="Times New Roman" w:hAnsi="Times New Roman" w:cs="Times New Roman"/>
          <w:sz w:val="24"/>
          <w:szCs w:val="24"/>
        </w:rPr>
        <w:t xml:space="preserve">, we plan to modify our system to better overcome the effects of multipath interference by frequency hopping to obtain minimum variation results (Phase 2). </w:t>
      </w:r>
      <w:r w:rsidR="00AE19DE">
        <w:rPr>
          <w:rFonts w:ascii="Times New Roman" w:eastAsia="Times New Roman" w:hAnsi="Times New Roman" w:cs="Times New Roman"/>
          <w:sz w:val="24"/>
          <w:szCs w:val="24"/>
        </w:rPr>
        <w:t>This modification will include AoA gap thresholding similar to the method used in [</w:t>
      </w:r>
      <w:r w:rsidR="005A45B0">
        <w:rPr>
          <w:rFonts w:ascii="Times New Roman" w:eastAsia="Times New Roman" w:hAnsi="Times New Roman" w:cs="Times New Roman"/>
          <w:sz w:val="24"/>
          <w:szCs w:val="24"/>
        </w:rPr>
        <w:t>12</w:t>
      </w:r>
      <w:r w:rsidR="00AE19DE">
        <w:rPr>
          <w:rFonts w:ascii="Times New Roman" w:eastAsia="Times New Roman" w:hAnsi="Times New Roman" w:cs="Times New Roman"/>
          <w:sz w:val="24"/>
          <w:szCs w:val="24"/>
        </w:rPr>
        <w:t>]. Several frequencies spread evenly</w:t>
      </w:r>
      <w:r w:rsidR="00A84EDE">
        <w:rPr>
          <w:rFonts w:ascii="Times New Roman" w:eastAsia="Times New Roman" w:hAnsi="Times New Roman" w:cs="Times New Roman"/>
          <w:sz w:val="24"/>
          <w:szCs w:val="24"/>
        </w:rPr>
        <w:t xml:space="preserve"> (with each frequency separation </w:t>
      </w:r>
      <w:r w:rsidR="00B831F4">
        <w:rPr>
          <w:rFonts w:ascii="Times New Roman" w:eastAsia="Times New Roman" w:hAnsi="Times New Roman" w:cs="Times New Roman"/>
          <w:sz w:val="24"/>
          <w:szCs w:val="24"/>
        </w:rPr>
        <w:t>wider than the coherence bandwidth</w:t>
      </w:r>
      <w:r w:rsidR="00A84EDE">
        <w:rPr>
          <w:rFonts w:ascii="Times New Roman" w:eastAsia="Times New Roman" w:hAnsi="Times New Roman" w:cs="Times New Roman"/>
          <w:sz w:val="24"/>
          <w:szCs w:val="24"/>
        </w:rPr>
        <w:t>)</w:t>
      </w:r>
      <w:r w:rsidR="00B831F4">
        <w:rPr>
          <w:rFonts w:ascii="Times New Roman" w:eastAsia="Times New Roman" w:hAnsi="Times New Roman" w:cs="Times New Roman"/>
          <w:sz w:val="24"/>
          <w:szCs w:val="24"/>
        </w:rPr>
        <w:t xml:space="preserve">, </w:t>
      </w:r>
      <w:r w:rsidR="00AE19DE">
        <w:rPr>
          <w:rFonts w:ascii="Times New Roman" w:eastAsia="Times New Roman" w:hAnsi="Times New Roman" w:cs="Times New Roman"/>
          <w:sz w:val="24"/>
          <w:szCs w:val="24"/>
        </w:rPr>
        <w:t>between the lowest frequency and its second harmonic</w:t>
      </w:r>
      <w:r w:rsidR="00B831F4">
        <w:rPr>
          <w:rFonts w:ascii="Times New Roman" w:eastAsia="Times New Roman" w:hAnsi="Times New Roman" w:cs="Times New Roman"/>
          <w:sz w:val="24"/>
          <w:szCs w:val="24"/>
        </w:rPr>
        <w:t xml:space="preserve"> will be transmitted by the radio tag. The receiver will be coordinated with the radio tag to know when certain frequency values are transmitte</w:t>
      </w:r>
      <w:r w:rsidR="00A84EDE">
        <w:rPr>
          <w:rFonts w:ascii="Times New Roman" w:eastAsia="Times New Roman" w:hAnsi="Times New Roman" w:cs="Times New Roman"/>
          <w:sz w:val="24"/>
          <w:szCs w:val="24"/>
        </w:rPr>
        <w:t>d</w:t>
      </w:r>
      <w:r w:rsidR="00B831F4">
        <w:rPr>
          <w:rFonts w:ascii="Times New Roman" w:eastAsia="Times New Roman" w:hAnsi="Times New Roman" w:cs="Times New Roman"/>
          <w:sz w:val="24"/>
          <w:szCs w:val="24"/>
        </w:rPr>
        <w:t>, so that the receiving bandwidth can be adjusted accordingly. Using conventional Bartlett beamforming [</w:t>
      </w:r>
      <w:r w:rsidR="00843495">
        <w:rPr>
          <w:rFonts w:ascii="Times New Roman" w:eastAsia="Times New Roman" w:hAnsi="Times New Roman" w:cs="Times New Roman"/>
          <w:sz w:val="24"/>
          <w:szCs w:val="24"/>
        </w:rPr>
        <w:t>7</w:t>
      </w:r>
      <w:r w:rsidR="00B831F4">
        <w:rPr>
          <w:rFonts w:ascii="Times New Roman" w:eastAsia="Times New Roman" w:hAnsi="Times New Roman" w:cs="Times New Roman"/>
          <w:sz w:val="24"/>
          <w:szCs w:val="24"/>
        </w:rPr>
        <w:t xml:space="preserve">], an AoA gap for each consecutive frequency pair in the chosen sequence will be computed and compared. The </w:t>
      </w:r>
      <w:r w:rsidR="00A84EDE">
        <w:rPr>
          <w:rFonts w:ascii="Times New Roman" w:eastAsia="Times New Roman" w:hAnsi="Times New Roman" w:cs="Times New Roman"/>
          <w:sz w:val="24"/>
          <w:szCs w:val="24"/>
        </w:rPr>
        <w:t xml:space="preserve">in-phase and quadrature samples of the frequency </w:t>
      </w:r>
      <w:r w:rsidR="00B831F4">
        <w:rPr>
          <w:rFonts w:ascii="Times New Roman" w:eastAsia="Times New Roman" w:hAnsi="Times New Roman" w:cs="Times New Roman"/>
          <w:sz w:val="24"/>
          <w:szCs w:val="24"/>
        </w:rPr>
        <w:t xml:space="preserve">which yields the lowest AoA gap will be further processed using </w:t>
      </w:r>
      <w:r w:rsidR="009901A1">
        <w:rPr>
          <w:rFonts w:ascii="Times New Roman" w:eastAsia="Times New Roman" w:hAnsi="Times New Roman" w:cs="Times New Roman"/>
          <w:sz w:val="24"/>
          <w:szCs w:val="24"/>
        </w:rPr>
        <w:t xml:space="preserve">root </w:t>
      </w:r>
      <w:r w:rsidR="00B831F4">
        <w:rPr>
          <w:rFonts w:ascii="Times New Roman" w:eastAsia="Times New Roman" w:hAnsi="Times New Roman" w:cs="Times New Roman"/>
          <w:sz w:val="24"/>
          <w:szCs w:val="24"/>
        </w:rPr>
        <w:t>MUSIC (either one of the frequencies in the pair will be chosen). The number of frequencies used will be determined during testing.</w:t>
      </w:r>
    </w:p>
    <w:p w14:paraId="7EA16289" w14:textId="77777777" w:rsidR="00A84EDE" w:rsidRDefault="00A84EDE">
      <w:pPr>
        <w:rPr>
          <w:rFonts w:ascii="Times New Roman" w:eastAsia="Times New Roman" w:hAnsi="Times New Roman" w:cs="Times New Roman"/>
          <w:sz w:val="24"/>
          <w:szCs w:val="24"/>
        </w:rPr>
      </w:pPr>
    </w:p>
    <w:p w14:paraId="104E2E0A" w14:textId="77777777" w:rsidR="00FC6C4D" w:rsidRPr="001A35B1" w:rsidRDefault="005B2554">
      <w:pPr>
        <w:rPr>
          <w:rFonts w:ascii="Times New Roman" w:eastAsia="Times New Roman" w:hAnsi="Times New Roman" w:cs="Times New Roman"/>
          <w:color w:val="FF0000"/>
          <w:sz w:val="24"/>
          <w:szCs w:val="24"/>
        </w:rPr>
      </w:pPr>
      <w:r w:rsidRPr="00AE19DE">
        <w:rPr>
          <w:rFonts w:ascii="Times New Roman" w:eastAsia="Times New Roman" w:hAnsi="Times New Roman" w:cs="Times New Roman"/>
          <w:sz w:val="24"/>
          <w:szCs w:val="24"/>
        </w:rPr>
        <w:t xml:space="preserve">If necessary, we plan to implement a multi-frequency </w:t>
      </w:r>
      <w:r w:rsidR="00C41C05" w:rsidRPr="00AE19DE">
        <w:rPr>
          <w:rFonts w:ascii="Times New Roman" w:eastAsia="Times New Roman" w:hAnsi="Times New Roman" w:cs="Times New Roman"/>
          <w:sz w:val="24"/>
          <w:szCs w:val="24"/>
        </w:rPr>
        <w:t>PDOA system</w:t>
      </w:r>
      <w:r w:rsidRPr="00AE19DE">
        <w:rPr>
          <w:rFonts w:ascii="Times New Roman" w:eastAsia="Times New Roman" w:hAnsi="Times New Roman" w:cs="Times New Roman"/>
          <w:sz w:val="24"/>
          <w:szCs w:val="24"/>
        </w:rPr>
        <w:t xml:space="preserve"> based on [6] that trilaterates positions of mobile nodes if a 5-meter accuracy level has not been achieved by previous efforts (Phase 3). Figure </w:t>
      </w:r>
      <w:r w:rsidR="00C75587">
        <w:rPr>
          <w:rFonts w:ascii="Times New Roman" w:eastAsia="Times New Roman" w:hAnsi="Times New Roman" w:cs="Times New Roman"/>
          <w:sz w:val="24"/>
          <w:szCs w:val="24"/>
        </w:rPr>
        <w:t>6</w:t>
      </w:r>
      <w:r w:rsidRPr="00AE19DE">
        <w:rPr>
          <w:rFonts w:ascii="Times New Roman" w:eastAsia="Times New Roman" w:hAnsi="Times New Roman" w:cs="Times New Roman"/>
          <w:sz w:val="24"/>
          <w:szCs w:val="24"/>
        </w:rPr>
        <w:t xml:space="preserve"> illustrates error minimization with relation to AOA calculations:</w:t>
      </w:r>
    </w:p>
    <w:p w14:paraId="2248EA4F" w14:textId="77777777" w:rsidR="00FC6C4D" w:rsidRDefault="00FC6C4D">
      <w:pPr>
        <w:rPr>
          <w:rFonts w:ascii="Times New Roman" w:eastAsia="Times New Roman" w:hAnsi="Times New Roman" w:cs="Times New Roman"/>
          <w:sz w:val="24"/>
          <w:szCs w:val="24"/>
        </w:rPr>
      </w:pPr>
    </w:p>
    <w:p w14:paraId="6251A6C6" w14:textId="77777777" w:rsidR="00FC6C4D" w:rsidRDefault="00FC6C4D">
      <w:pPr>
        <w:rPr>
          <w:rFonts w:ascii="Times New Roman" w:eastAsia="Times New Roman" w:hAnsi="Times New Roman" w:cs="Times New Roman"/>
          <w:sz w:val="24"/>
          <w:szCs w:val="24"/>
        </w:rPr>
      </w:pPr>
    </w:p>
    <w:p w14:paraId="7177DE1B" w14:textId="77777777" w:rsidR="00FC6C4D" w:rsidRDefault="005B2554">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14:anchorId="657A1616" wp14:editId="17AE422F">
            <wp:extent cx="3762375" cy="2381250"/>
            <wp:effectExtent l="0" t="0" r="0" b="0"/>
            <wp:docPr id="10"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4"/>
                    <a:srcRect l="12673" t="24305" r="18750" b="17824"/>
                    <a:stretch>
                      <a:fillRect/>
                    </a:stretch>
                  </pic:blipFill>
                  <pic:spPr>
                    <a:xfrm>
                      <a:off x="0" y="0"/>
                      <a:ext cx="3762375" cy="2381250"/>
                    </a:xfrm>
                    <a:prstGeom prst="rect">
                      <a:avLst/>
                    </a:prstGeom>
                    <a:ln/>
                  </pic:spPr>
                </pic:pic>
              </a:graphicData>
            </a:graphic>
          </wp:inline>
        </w:drawing>
      </w:r>
    </w:p>
    <w:p w14:paraId="1E90AC65" w14:textId="77777777" w:rsidR="00FC6C4D" w:rsidRDefault="00FC6C4D">
      <w:pPr>
        <w:rPr>
          <w:rFonts w:ascii="Times New Roman" w:eastAsia="Times New Roman" w:hAnsi="Times New Roman" w:cs="Times New Roman"/>
          <w:sz w:val="24"/>
          <w:szCs w:val="24"/>
        </w:rPr>
      </w:pPr>
    </w:p>
    <w:p w14:paraId="2F325876" w14:textId="77777777" w:rsidR="00FC6C4D" w:rsidRDefault="005B2554">
      <w:pPr>
        <w:tabs>
          <w:tab w:val="left" w:pos="720"/>
        </w:tabs>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w:t>
      </w:r>
      <w:r w:rsidR="00C75587">
        <w:rPr>
          <w:rFonts w:ascii="Times New Roman" w:eastAsia="Times New Roman" w:hAnsi="Times New Roman" w:cs="Times New Roman"/>
          <w:sz w:val="24"/>
          <w:szCs w:val="24"/>
        </w:rPr>
        <w:t>6</w:t>
      </w:r>
      <w:r>
        <w:rPr>
          <w:rFonts w:ascii="Times New Roman" w:eastAsia="Times New Roman" w:hAnsi="Times New Roman" w:cs="Times New Roman"/>
          <w:sz w:val="24"/>
          <w:szCs w:val="24"/>
        </w:rPr>
        <w:t>: Error in triangulated area</w:t>
      </w:r>
    </w:p>
    <w:p w14:paraId="3978826E" w14:textId="77777777" w:rsidR="00B874D3" w:rsidRDefault="00B874D3">
      <w:pPr>
        <w:rPr>
          <w:rFonts w:ascii="Times New Roman" w:eastAsia="Times New Roman" w:hAnsi="Times New Roman" w:cs="Times New Roman"/>
          <w:sz w:val="24"/>
          <w:szCs w:val="24"/>
        </w:rPr>
      </w:pPr>
    </w:p>
    <w:p w14:paraId="5F308E73" w14:textId="77777777" w:rsidR="00FC6C4D" w:rsidRDefault="005B2554">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order to accomplish at least a 5 meter accuracy, a line of more than five meters cannot be drawn within the triangulated area of error. This area of error will be determined by α1, α2, and α3 (Figure </w:t>
      </w:r>
      <w:r w:rsidR="00C75587">
        <w:rPr>
          <w:rFonts w:ascii="Times New Roman" w:eastAsia="Times New Roman" w:hAnsi="Times New Roman" w:cs="Times New Roman"/>
          <w:sz w:val="24"/>
          <w:szCs w:val="24"/>
        </w:rPr>
        <w:t>6</w:t>
      </w:r>
      <w:r>
        <w:rPr>
          <w:rFonts w:ascii="Times New Roman" w:eastAsia="Times New Roman" w:hAnsi="Times New Roman" w:cs="Times New Roman"/>
          <w:sz w:val="24"/>
          <w:szCs w:val="24"/>
        </w:rPr>
        <w:t xml:space="preserve">) which resemble the angle of arrival error from receiver 1, 2, and 3 respectively. α1, α2, and α3 will be determined by phase difference errors from a transmitting RF signal to multiple antennas. Sources of AOA error are further discussed in the technical section of this proposal, and simulations have been planned to find algorithms that can make additional steps in minimizing this error. </w:t>
      </w:r>
    </w:p>
    <w:p w14:paraId="64D5BF78" w14:textId="77777777" w:rsidR="00FC6C4D" w:rsidRDefault="00FC6C4D">
      <w:pPr>
        <w:rPr>
          <w:rFonts w:ascii="Times New Roman" w:eastAsia="Times New Roman" w:hAnsi="Times New Roman" w:cs="Times New Roman"/>
          <w:sz w:val="24"/>
          <w:szCs w:val="24"/>
        </w:rPr>
      </w:pPr>
    </w:p>
    <w:p w14:paraId="771F5BCC" w14:textId="77777777" w:rsidR="0099265B" w:rsidRDefault="0099265B" w:rsidP="00B874D3">
      <w:pPr>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lang w:val="en-US"/>
        </w:rPr>
        <w:t>In order for the ground node network to track multiple tags continuously</w:t>
      </w:r>
      <w:r w:rsidR="00B874D3" w:rsidRPr="00B874D3">
        <w:rPr>
          <w:rFonts w:ascii="Times New Roman" w:eastAsia="Times New Roman" w:hAnsi="Times New Roman" w:cs="Times New Roman"/>
          <w:color w:val="000000"/>
          <w:sz w:val="24"/>
          <w:szCs w:val="24"/>
          <w:lang w:val="en-US"/>
        </w:rPr>
        <w:t>, we must have a system in mind to distinguish tags. Code-division multiple access (CDMA) is a very popular method for doing this due to the coding infrastructure. We plan to use a less complex</w:t>
      </w:r>
      <w:r w:rsidR="001A35B1">
        <w:rPr>
          <w:rFonts w:ascii="Times New Roman" w:eastAsia="Times New Roman" w:hAnsi="Times New Roman" w:cs="Times New Roman"/>
          <w:color w:val="000000"/>
          <w:sz w:val="24"/>
          <w:szCs w:val="24"/>
          <w:lang w:val="en-US"/>
        </w:rPr>
        <w:t xml:space="preserve"> time-division multiple access</w:t>
      </w:r>
      <w:r w:rsidR="00B874D3" w:rsidRPr="00B874D3">
        <w:rPr>
          <w:rFonts w:ascii="Times New Roman" w:eastAsia="Times New Roman" w:hAnsi="Times New Roman" w:cs="Times New Roman"/>
          <w:color w:val="000000"/>
          <w:sz w:val="24"/>
          <w:szCs w:val="24"/>
          <w:lang w:val="en-US"/>
        </w:rPr>
        <w:t xml:space="preserve"> </w:t>
      </w:r>
      <w:r w:rsidR="001A35B1">
        <w:rPr>
          <w:rFonts w:ascii="Times New Roman" w:eastAsia="Times New Roman" w:hAnsi="Times New Roman" w:cs="Times New Roman"/>
          <w:color w:val="000000"/>
          <w:sz w:val="24"/>
          <w:szCs w:val="24"/>
          <w:lang w:val="en-US"/>
        </w:rPr>
        <w:t>(</w:t>
      </w:r>
      <w:r w:rsidR="00B874D3" w:rsidRPr="00B874D3">
        <w:rPr>
          <w:rFonts w:ascii="Times New Roman" w:eastAsia="Times New Roman" w:hAnsi="Times New Roman" w:cs="Times New Roman"/>
          <w:color w:val="000000"/>
          <w:sz w:val="24"/>
          <w:szCs w:val="24"/>
          <w:lang w:val="en-US"/>
        </w:rPr>
        <w:t>TDMA</w:t>
      </w:r>
      <w:r w:rsidR="001A35B1">
        <w:rPr>
          <w:rFonts w:ascii="Times New Roman" w:eastAsia="Times New Roman" w:hAnsi="Times New Roman" w:cs="Times New Roman"/>
          <w:color w:val="000000"/>
          <w:sz w:val="24"/>
          <w:szCs w:val="24"/>
          <w:lang w:val="en-US"/>
        </w:rPr>
        <w:t>)</w:t>
      </w:r>
      <w:r w:rsidR="00B874D3" w:rsidRPr="00B874D3">
        <w:rPr>
          <w:rFonts w:ascii="Times New Roman" w:eastAsia="Times New Roman" w:hAnsi="Times New Roman" w:cs="Times New Roman"/>
          <w:color w:val="000000"/>
          <w:sz w:val="24"/>
          <w:szCs w:val="24"/>
          <w:lang w:val="en-US"/>
        </w:rPr>
        <w:t xml:space="preserve"> approach instead. </w:t>
      </w:r>
    </w:p>
    <w:p w14:paraId="09118EF5" w14:textId="77777777" w:rsidR="0099265B" w:rsidRDefault="0099265B" w:rsidP="00B874D3">
      <w:pPr>
        <w:rPr>
          <w:rFonts w:ascii="Times New Roman" w:eastAsia="Times New Roman" w:hAnsi="Times New Roman" w:cs="Times New Roman"/>
          <w:color w:val="000000"/>
          <w:sz w:val="24"/>
          <w:szCs w:val="24"/>
          <w:lang w:val="en-US"/>
        </w:rPr>
      </w:pPr>
    </w:p>
    <w:p w14:paraId="01A60B93" w14:textId="77777777" w:rsidR="00822E9D" w:rsidRPr="00574289" w:rsidRDefault="0099265B">
      <w:pPr>
        <w:rPr>
          <w:rFonts w:ascii="Times New Roman" w:eastAsia="Times New Roman" w:hAnsi="Times New Roman" w:cs="Times New Roman"/>
          <w:color w:val="FF0000"/>
          <w:sz w:val="24"/>
          <w:szCs w:val="24"/>
          <w:u w:val="single"/>
          <w:lang w:val="en-US"/>
        </w:rPr>
      </w:pPr>
      <w:r>
        <w:rPr>
          <w:rFonts w:ascii="Times New Roman" w:eastAsia="Times New Roman" w:hAnsi="Times New Roman" w:cs="Times New Roman"/>
          <w:color w:val="000000"/>
          <w:sz w:val="24"/>
          <w:szCs w:val="24"/>
          <w:lang w:val="en-US"/>
        </w:rPr>
        <w:t>To address forward compatibility to the PDOA approach entailed in [6], the system must</w:t>
      </w:r>
      <w:r w:rsidR="00562B25">
        <w:rPr>
          <w:rFonts w:ascii="Times New Roman" w:eastAsia="Times New Roman" w:hAnsi="Times New Roman" w:cs="Times New Roman"/>
          <w:color w:val="000000"/>
          <w:sz w:val="24"/>
          <w:szCs w:val="24"/>
          <w:lang w:val="en-US"/>
        </w:rPr>
        <w:t xml:space="preserve"> obtain reliable phase values at ground nodes in a distributed networ</w:t>
      </w:r>
      <w:r>
        <w:rPr>
          <w:rFonts w:ascii="Times New Roman" w:eastAsia="Times New Roman" w:hAnsi="Times New Roman" w:cs="Times New Roman"/>
          <w:color w:val="000000"/>
          <w:sz w:val="24"/>
          <w:szCs w:val="24"/>
          <w:lang w:val="en-US"/>
        </w:rPr>
        <w:t>k. This will be accomplished by utilizing</w:t>
      </w:r>
      <w:r w:rsidR="00562B25">
        <w:rPr>
          <w:rFonts w:ascii="Times New Roman" w:eastAsia="Times New Roman" w:hAnsi="Times New Roman" w:cs="Times New Roman"/>
          <w:color w:val="000000"/>
          <w:sz w:val="24"/>
          <w:szCs w:val="24"/>
          <w:lang w:val="en-US"/>
        </w:rPr>
        <w:t xml:space="preserve"> a radio tag that can modulate OOK signals, so that PRN codes can be used to obtain accurate SOA measurements</w:t>
      </w:r>
      <w:r>
        <w:rPr>
          <w:rFonts w:ascii="Times New Roman" w:eastAsia="Times New Roman" w:hAnsi="Times New Roman" w:cs="Times New Roman"/>
          <w:color w:val="000000"/>
          <w:sz w:val="24"/>
          <w:szCs w:val="24"/>
          <w:lang w:val="en-US"/>
        </w:rPr>
        <w:t xml:space="preserve"> at receivers</w:t>
      </w:r>
      <w:r w:rsidR="00562B25">
        <w:rPr>
          <w:rFonts w:ascii="Times New Roman" w:eastAsia="Times New Roman" w:hAnsi="Times New Roman" w:cs="Times New Roman"/>
          <w:color w:val="000000"/>
          <w:sz w:val="24"/>
          <w:szCs w:val="24"/>
          <w:lang w:val="en-US"/>
        </w:rPr>
        <w:t>.</w:t>
      </w:r>
      <w:r>
        <w:rPr>
          <w:rFonts w:ascii="Times New Roman" w:eastAsia="Times New Roman" w:hAnsi="Times New Roman" w:cs="Times New Roman"/>
          <w:color w:val="000000"/>
          <w:sz w:val="24"/>
          <w:szCs w:val="24"/>
          <w:lang w:val="en-US"/>
        </w:rPr>
        <w:t xml:space="preserve"> Once this is accomplished, the state of one RTL SDR within each coherent receiver will change back and forth from an antenna element used in MUSIC to a ground node that demodulates and collects phase SOA measurements. Receivers under this protocol will begin by triangulating an area for the radio tag</w:t>
      </w:r>
      <w:r w:rsidR="00574289">
        <w:rPr>
          <w:rFonts w:ascii="Times New Roman" w:eastAsia="Times New Roman" w:hAnsi="Times New Roman" w:cs="Times New Roman"/>
          <w:color w:val="000000"/>
          <w:sz w:val="24"/>
          <w:szCs w:val="24"/>
          <w:lang w:val="en-US"/>
        </w:rPr>
        <w:t xml:space="preserve">, and then will proceed to </w:t>
      </w:r>
      <w:r w:rsidR="00574289">
        <w:rPr>
          <w:rFonts w:ascii="Times New Roman" w:eastAsia="Times New Roman" w:hAnsi="Times New Roman" w:cs="Times New Roman"/>
          <w:color w:val="000000"/>
          <w:sz w:val="24"/>
          <w:szCs w:val="24"/>
          <w:lang w:val="en-US"/>
        </w:rPr>
        <w:lastRenderedPageBreak/>
        <w:t xml:space="preserve">hyperbolically determining a radio tag position using PDOA. This is done to reduce the </w:t>
      </w:r>
      <w:r w:rsidR="00BA338A" w:rsidRPr="00BA338A">
        <w:rPr>
          <w:rFonts w:ascii="Times New Roman" w:hAnsi="Times New Roman" w:cs="Times New Roman"/>
          <w:sz w:val="24"/>
          <w:szCs w:val="24"/>
        </w:rPr>
        <w:t xml:space="preserve">parameter space over which the phase-integer disambiguation algorithm would need to search (e.g. </w:t>
      </w:r>
      <w:r w:rsidR="00BA338A">
        <w:rPr>
          <w:rFonts w:ascii="Times New Roman" w:hAnsi="Times New Roman" w:cs="Times New Roman"/>
          <w:sz w:val="24"/>
          <w:szCs w:val="24"/>
        </w:rPr>
        <w:t>AoA triangulation</w:t>
      </w:r>
      <w:r w:rsidR="00BA338A" w:rsidRPr="00BA338A">
        <w:rPr>
          <w:rFonts w:ascii="Times New Roman" w:hAnsi="Times New Roman" w:cs="Times New Roman"/>
          <w:sz w:val="24"/>
          <w:szCs w:val="24"/>
        </w:rPr>
        <w:t xml:space="preserve"> might produce a 10</w:t>
      </w:r>
      <w:r w:rsidR="00574289">
        <w:rPr>
          <w:rFonts w:ascii="Times New Roman" w:hAnsi="Times New Roman" w:cs="Times New Roman"/>
          <w:sz w:val="24"/>
          <w:szCs w:val="24"/>
        </w:rPr>
        <w:t>-</w:t>
      </w:r>
      <w:r w:rsidR="00BA338A" w:rsidRPr="00BA338A">
        <w:rPr>
          <w:rFonts w:ascii="Times New Roman" w:hAnsi="Times New Roman" w:cs="Times New Roman"/>
          <w:sz w:val="24"/>
          <w:szCs w:val="24"/>
        </w:rPr>
        <w:t>meter area of high confidence for the location of a transmission, and the phase-based DOA ranging algorithm could then search within this area to further refine position estimates).</w:t>
      </w:r>
      <w:r w:rsidR="00BA338A" w:rsidRPr="00BA338A">
        <w:rPr>
          <w:rFonts w:ascii="Times New Roman" w:eastAsia="Times New Roman" w:hAnsi="Times New Roman" w:cs="Times New Roman"/>
          <w:sz w:val="24"/>
          <w:szCs w:val="24"/>
        </w:rPr>
        <w:t xml:space="preserve"> </w:t>
      </w:r>
    </w:p>
    <w:p w14:paraId="5A16AD37" w14:textId="77777777" w:rsidR="00467282" w:rsidRDefault="00467282">
      <w:pPr>
        <w:rPr>
          <w:rFonts w:ascii="Times New Roman" w:eastAsia="Times New Roman" w:hAnsi="Times New Roman" w:cs="Times New Roman"/>
          <w:sz w:val="24"/>
          <w:szCs w:val="24"/>
        </w:rPr>
      </w:pPr>
    </w:p>
    <w:p w14:paraId="32FFF445" w14:textId="77777777" w:rsidR="00ED06F1" w:rsidRPr="000A13F1" w:rsidRDefault="00ED06F1" w:rsidP="00ED06F1">
      <w:pPr>
        <w:rPr>
          <w:rFonts w:ascii="Times New Roman" w:eastAsia="Times New Roman" w:hAnsi="Times New Roman" w:cs="Times New Roman"/>
          <w:b/>
          <w:sz w:val="28"/>
          <w:szCs w:val="28"/>
        </w:rPr>
      </w:pPr>
      <w:r w:rsidRPr="000A13F1">
        <w:rPr>
          <w:rFonts w:ascii="Times New Roman" w:eastAsia="Times New Roman" w:hAnsi="Times New Roman" w:cs="Times New Roman"/>
          <w:b/>
          <w:sz w:val="28"/>
          <w:szCs w:val="28"/>
        </w:rPr>
        <w:t>V. Technical Approach</w:t>
      </w:r>
    </w:p>
    <w:p w14:paraId="204ABF7A" w14:textId="77777777" w:rsidR="003010FA" w:rsidRDefault="003010FA" w:rsidP="00ED06F1">
      <w:pPr>
        <w:rPr>
          <w:rFonts w:ascii="Times New Roman" w:eastAsia="Times New Roman" w:hAnsi="Times New Roman" w:cs="Times New Roman"/>
          <w:sz w:val="24"/>
          <w:szCs w:val="24"/>
        </w:rPr>
      </w:pPr>
    </w:p>
    <w:p w14:paraId="6EA07EF0" w14:textId="77777777" w:rsidR="003010FA" w:rsidRPr="0026292A" w:rsidRDefault="003010FA" w:rsidP="003010FA">
      <w:pPr>
        <w:rPr>
          <w:rFonts w:ascii="Times New Roman" w:hAnsi="Times New Roman" w:cs="Times New Roman"/>
          <w:color w:val="000000"/>
          <w:sz w:val="24"/>
          <w:szCs w:val="24"/>
        </w:rPr>
      </w:pPr>
      <w:r w:rsidRPr="0026292A">
        <w:rPr>
          <w:rFonts w:ascii="Times New Roman" w:hAnsi="Times New Roman" w:cs="Times New Roman"/>
          <w:color w:val="000000"/>
          <w:sz w:val="24"/>
          <w:szCs w:val="24"/>
        </w:rPr>
        <w:t>The entirety of the proposed direction finding system consists of radio transmitters and receivers. This section will focus primarily on receiver design as the lightweight radio tags are being developed by another party. In order to achieve our design objectives, the receiver architecture will require the most development.</w:t>
      </w:r>
    </w:p>
    <w:p w14:paraId="1E32B24E" w14:textId="77777777" w:rsidR="003010FA" w:rsidRDefault="003010FA" w:rsidP="003010FA">
      <w:pPr>
        <w:rPr>
          <w:rFonts w:ascii="Times New Roman" w:eastAsia="Times New Roman" w:hAnsi="Times New Roman" w:cs="Times New Roman"/>
          <w:sz w:val="24"/>
          <w:szCs w:val="24"/>
        </w:rPr>
      </w:pPr>
    </w:p>
    <w:p w14:paraId="19EF0A38" w14:textId="77777777" w:rsidR="003010FA" w:rsidRPr="00D54FBC" w:rsidRDefault="003010FA" w:rsidP="003010FA">
      <w:pPr>
        <w:rPr>
          <w:rFonts w:ascii="Times New Roman" w:hAnsi="Times New Roman" w:cs="Times New Roman"/>
          <w:bCs/>
          <w:color w:val="000000"/>
          <w:sz w:val="24"/>
          <w:szCs w:val="24"/>
        </w:rPr>
      </w:pPr>
      <w:r w:rsidRPr="00D54FBC">
        <w:rPr>
          <w:rFonts w:ascii="Times New Roman" w:hAnsi="Times New Roman" w:cs="Times New Roman"/>
          <w:bCs/>
          <w:color w:val="000000"/>
          <w:sz w:val="24"/>
          <w:szCs w:val="24"/>
        </w:rPr>
        <w:t>V. i. Receiver Architecture</w:t>
      </w:r>
    </w:p>
    <w:p w14:paraId="0267BC72" w14:textId="77777777" w:rsidR="003010FA" w:rsidRDefault="003010FA" w:rsidP="003010FA">
      <w:pPr>
        <w:rPr>
          <w:rFonts w:ascii="Times New Roman" w:eastAsia="Times New Roman" w:hAnsi="Times New Roman" w:cs="Times New Roman"/>
          <w:sz w:val="24"/>
          <w:szCs w:val="24"/>
        </w:rPr>
      </w:pPr>
    </w:p>
    <w:p w14:paraId="60B51A6F" w14:textId="77777777" w:rsidR="003010FA" w:rsidRDefault="003010FA" w:rsidP="003010FA">
      <w:pPr>
        <w:rPr>
          <w:rFonts w:ascii="Times New Roman" w:eastAsia="Times New Roman" w:hAnsi="Times New Roman" w:cs="Times New Roman"/>
          <w:color w:val="000000"/>
          <w:sz w:val="24"/>
          <w:szCs w:val="24"/>
          <w:lang w:val="en-US"/>
        </w:rPr>
      </w:pPr>
      <w:r w:rsidRPr="003010FA">
        <w:rPr>
          <w:rFonts w:ascii="Times New Roman" w:eastAsia="Times New Roman" w:hAnsi="Times New Roman" w:cs="Times New Roman"/>
          <w:color w:val="000000"/>
          <w:sz w:val="24"/>
          <w:szCs w:val="24"/>
          <w:lang w:val="en-US"/>
        </w:rPr>
        <w:t>We first propose a receiver architecture that consists of RTL SDR</w:t>
      </w:r>
      <w:r w:rsidR="00E9483B">
        <w:rPr>
          <w:rFonts w:ascii="Times New Roman" w:eastAsia="Times New Roman" w:hAnsi="Times New Roman" w:cs="Times New Roman"/>
          <w:color w:val="000000"/>
          <w:sz w:val="24"/>
          <w:szCs w:val="24"/>
          <w:lang w:val="en-US"/>
        </w:rPr>
        <w:t>s</w:t>
      </w:r>
      <w:r w:rsidRPr="003010FA">
        <w:rPr>
          <w:rFonts w:ascii="Times New Roman" w:eastAsia="Times New Roman" w:hAnsi="Times New Roman" w:cs="Times New Roman"/>
          <w:color w:val="000000"/>
          <w:sz w:val="24"/>
          <w:szCs w:val="24"/>
          <w:lang w:val="en-US"/>
        </w:rPr>
        <w:t xml:space="preserve"> to simplify wireless communication and improve the cost effectiveness of this project. The receiver architecture is outlined in Figure </w:t>
      </w:r>
      <w:r w:rsidR="00C75587">
        <w:rPr>
          <w:rFonts w:ascii="Times New Roman" w:eastAsia="Times New Roman" w:hAnsi="Times New Roman" w:cs="Times New Roman"/>
          <w:color w:val="000000"/>
          <w:sz w:val="24"/>
          <w:szCs w:val="24"/>
          <w:lang w:val="en-US"/>
        </w:rPr>
        <w:t>7</w:t>
      </w:r>
      <w:r w:rsidRPr="003010FA">
        <w:rPr>
          <w:rFonts w:ascii="Times New Roman" w:eastAsia="Times New Roman" w:hAnsi="Times New Roman" w:cs="Times New Roman"/>
          <w:color w:val="000000"/>
          <w:sz w:val="24"/>
          <w:szCs w:val="24"/>
          <w:lang w:val="en-US"/>
        </w:rPr>
        <w:t>. Note that this</w:t>
      </w:r>
      <w:r w:rsidR="0026292A">
        <w:rPr>
          <w:rFonts w:ascii="Times New Roman" w:eastAsia="Times New Roman" w:hAnsi="Times New Roman" w:cs="Times New Roman"/>
          <w:color w:val="000000"/>
          <w:sz w:val="24"/>
          <w:szCs w:val="24"/>
          <w:lang w:val="en-US"/>
        </w:rPr>
        <w:t xml:space="preserve"> </w:t>
      </w:r>
      <w:r w:rsidRPr="003010FA">
        <w:rPr>
          <w:rFonts w:ascii="Times New Roman" w:eastAsia="Times New Roman" w:hAnsi="Times New Roman" w:cs="Times New Roman"/>
          <w:color w:val="000000"/>
          <w:sz w:val="24"/>
          <w:szCs w:val="24"/>
          <w:lang w:val="en-US"/>
        </w:rPr>
        <w:t xml:space="preserve">includes 4 antennas </w:t>
      </w:r>
      <w:r w:rsidR="0026292A">
        <w:rPr>
          <w:rFonts w:ascii="Times New Roman" w:eastAsia="Times New Roman" w:hAnsi="Times New Roman" w:cs="Times New Roman"/>
          <w:color w:val="000000"/>
          <w:sz w:val="24"/>
          <w:szCs w:val="24"/>
          <w:lang w:val="en-US"/>
        </w:rPr>
        <w:t>connected to four individual RTL SDRs, so that a linear array of substantial size can be used in AoA subspace methods</w:t>
      </w:r>
      <w:r w:rsidRPr="003010FA">
        <w:rPr>
          <w:rFonts w:ascii="Times New Roman" w:eastAsia="Times New Roman" w:hAnsi="Times New Roman" w:cs="Times New Roman"/>
          <w:color w:val="000000"/>
          <w:sz w:val="24"/>
          <w:szCs w:val="24"/>
          <w:lang w:val="en-US"/>
        </w:rPr>
        <w:t xml:space="preserve">. </w:t>
      </w:r>
    </w:p>
    <w:p w14:paraId="1EC3F6EF" w14:textId="77777777" w:rsidR="0026292A" w:rsidRPr="003010FA" w:rsidRDefault="0026292A" w:rsidP="003010FA">
      <w:pPr>
        <w:rPr>
          <w:rFonts w:ascii="Times New Roman" w:eastAsia="Times New Roman" w:hAnsi="Times New Roman" w:cs="Times New Roman"/>
          <w:sz w:val="24"/>
          <w:szCs w:val="24"/>
        </w:rPr>
      </w:pPr>
    </w:p>
    <w:p w14:paraId="5EE4FACD" w14:textId="77777777" w:rsidR="003010FA" w:rsidRPr="003010FA" w:rsidRDefault="003010FA" w:rsidP="003010FA">
      <w:pPr>
        <w:spacing w:line="240" w:lineRule="auto"/>
        <w:rPr>
          <w:rFonts w:ascii="Times New Roman" w:eastAsia="Times New Roman" w:hAnsi="Times New Roman" w:cs="Times New Roman"/>
          <w:sz w:val="24"/>
          <w:szCs w:val="24"/>
          <w:lang w:val="en-US"/>
        </w:rPr>
      </w:pPr>
    </w:p>
    <w:p w14:paraId="11766B5C" w14:textId="77777777" w:rsidR="003010FA" w:rsidRPr="003010FA" w:rsidRDefault="003010FA" w:rsidP="003010FA">
      <w:pPr>
        <w:spacing w:after="120" w:line="240" w:lineRule="auto"/>
        <w:jc w:val="center"/>
        <w:rPr>
          <w:rFonts w:ascii="Times New Roman" w:eastAsia="Times New Roman" w:hAnsi="Times New Roman" w:cs="Times New Roman"/>
          <w:sz w:val="24"/>
          <w:szCs w:val="24"/>
          <w:lang w:val="en-US"/>
        </w:rPr>
      </w:pPr>
      <w:r w:rsidRPr="003010FA">
        <w:rPr>
          <w:rFonts w:ascii="Times New Roman" w:eastAsia="Times New Roman" w:hAnsi="Times New Roman" w:cs="Times New Roman"/>
          <w:noProof/>
          <w:color w:val="000000"/>
          <w:sz w:val="24"/>
          <w:szCs w:val="24"/>
          <w:lang w:val="en-US"/>
        </w:rPr>
        <w:drawing>
          <wp:inline distT="0" distB="0" distL="0" distR="0" wp14:anchorId="132DB6AE" wp14:editId="5BC5EE20">
            <wp:extent cx="2987040" cy="3032760"/>
            <wp:effectExtent l="0" t="0" r="3810" b="0"/>
            <wp:docPr id="19" name="Picture 19" descr="https://lh3.googleusercontent.com/RKAfwIcbrF3ufSgrosTSKUSm-dcLgQM6FYBwLetixXBeQuaQ7120_HgipoZ9Sj-ghx_ISmuAArA1y3H2fqVRcQFnKGLIhp0wzZsvPkUx29nqqGUztdIDR08VappW95KxFkeCPcX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RKAfwIcbrF3ufSgrosTSKUSm-dcLgQM6FYBwLetixXBeQuaQ7120_HgipoZ9Sj-ghx_ISmuAArA1y3H2fqVRcQFnKGLIhp0wzZsvPkUx29nqqGUztdIDR08VappW95KxFkeCPcXw"/>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987040" cy="3032760"/>
                    </a:xfrm>
                    <a:prstGeom prst="rect">
                      <a:avLst/>
                    </a:prstGeom>
                    <a:noFill/>
                    <a:ln>
                      <a:noFill/>
                    </a:ln>
                  </pic:spPr>
                </pic:pic>
              </a:graphicData>
            </a:graphic>
          </wp:inline>
        </w:drawing>
      </w:r>
      <w:r w:rsidRPr="003010FA">
        <w:rPr>
          <w:rFonts w:ascii="Times New Roman" w:eastAsia="Times New Roman" w:hAnsi="Times New Roman" w:cs="Times New Roman"/>
          <w:color w:val="000000"/>
          <w:sz w:val="24"/>
          <w:szCs w:val="24"/>
          <w:lang w:val="en-US"/>
        </w:rPr>
        <w:t xml:space="preserve"> </w:t>
      </w:r>
    </w:p>
    <w:p w14:paraId="07015695" w14:textId="77777777" w:rsidR="003010FA" w:rsidRPr="003010FA" w:rsidRDefault="003010FA" w:rsidP="003010FA">
      <w:pPr>
        <w:spacing w:after="120" w:line="240" w:lineRule="auto"/>
        <w:jc w:val="center"/>
        <w:rPr>
          <w:rFonts w:ascii="Times New Roman" w:eastAsia="Times New Roman" w:hAnsi="Times New Roman" w:cs="Times New Roman"/>
          <w:sz w:val="24"/>
          <w:szCs w:val="24"/>
          <w:lang w:val="en-US"/>
        </w:rPr>
      </w:pPr>
      <w:r w:rsidRPr="003010FA">
        <w:rPr>
          <w:rFonts w:ascii="Times New Roman" w:eastAsia="Times New Roman" w:hAnsi="Times New Roman" w:cs="Times New Roman"/>
          <w:color w:val="000000"/>
          <w:sz w:val="24"/>
          <w:szCs w:val="24"/>
          <w:lang w:val="en-US"/>
        </w:rPr>
        <w:t xml:space="preserve">Figure </w:t>
      </w:r>
      <w:r w:rsidR="00C75587">
        <w:rPr>
          <w:rFonts w:ascii="Times New Roman" w:eastAsia="Times New Roman" w:hAnsi="Times New Roman" w:cs="Times New Roman"/>
          <w:color w:val="000000"/>
          <w:sz w:val="24"/>
          <w:szCs w:val="24"/>
          <w:lang w:val="en-US"/>
        </w:rPr>
        <w:t>7</w:t>
      </w:r>
      <w:r w:rsidRPr="003010FA">
        <w:rPr>
          <w:rFonts w:ascii="Times New Roman" w:eastAsia="Times New Roman" w:hAnsi="Times New Roman" w:cs="Times New Roman"/>
          <w:color w:val="000000"/>
          <w:sz w:val="24"/>
          <w:szCs w:val="24"/>
          <w:lang w:val="en-US"/>
        </w:rPr>
        <w:t>: Receiver Architecture</w:t>
      </w:r>
    </w:p>
    <w:p w14:paraId="59634168" w14:textId="77777777" w:rsidR="003010FA" w:rsidRPr="003010FA" w:rsidRDefault="003010FA" w:rsidP="003010FA">
      <w:pPr>
        <w:spacing w:line="240" w:lineRule="auto"/>
        <w:rPr>
          <w:rFonts w:ascii="Times New Roman" w:eastAsia="Times New Roman" w:hAnsi="Times New Roman" w:cs="Times New Roman"/>
          <w:sz w:val="24"/>
          <w:szCs w:val="24"/>
          <w:lang w:val="en-US"/>
        </w:rPr>
      </w:pPr>
    </w:p>
    <w:p w14:paraId="4FD12439" w14:textId="77777777" w:rsidR="003010FA" w:rsidRDefault="0026292A" w:rsidP="00DB6CA0">
      <w:pPr>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lang w:val="en-US"/>
        </w:rPr>
        <w:t>Before choosing the RTL SDR and Raspberry Pi for the above architecture, we considered the following</w:t>
      </w:r>
      <w:r w:rsidR="003010FA" w:rsidRPr="003010FA">
        <w:rPr>
          <w:rFonts w:ascii="Times New Roman" w:eastAsia="Times New Roman" w:hAnsi="Times New Roman" w:cs="Times New Roman"/>
          <w:color w:val="000000"/>
          <w:sz w:val="24"/>
          <w:szCs w:val="24"/>
          <w:lang w:val="en-US"/>
        </w:rPr>
        <w:t xml:space="preserve"> ideal </w:t>
      </w:r>
      <w:r>
        <w:rPr>
          <w:rFonts w:ascii="Times New Roman" w:eastAsia="Times New Roman" w:hAnsi="Times New Roman" w:cs="Times New Roman"/>
          <w:color w:val="000000"/>
          <w:sz w:val="24"/>
          <w:szCs w:val="24"/>
          <w:lang w:val="en-US"/>
        </w:rPr>
        <w:t>specifications for a software defined radio and embedded device:</w:t>
      </w:r>
    </w:p>
    <w:p w14:paraId="256778B3" w14:textId="77777777" w:rsidR="00DB6CA0" w:rsidRPr="003010FA" w:rsidRDefault="00DB6CA0" w:rsidP="00DB6CA0">
      <w:pPr>
        <w:rPr>
          <w:rFonts w:ascii="Times New Roman" w:eastAsia="Times New Roman" w:hAnsi="Times New Roman" w:cs="Times New Roman"/>
          <w:sz w:val="24"/>
          <w:szCs w:val="24"/>
          <w:lang w:val="en-US"/>
        </w:rPr>
      </w:pPr>
    </w:p>
    <w:p w14:paraId="0D8E2447" w14:textId="77777777" w:rsidR="003010FA" w:rsidRPr="003010FA" w:rsidRDefault="003010FA" w:rsidP="00D54FBC">
      <w:pPr>
        <w:numPr>
          <w:ilvl w:val="0"/>
          <w:numId w:val="3"/>
        </w:numPr>
        <w:textAlignment w:val="baseline"/>
        <w:rPr>
          <w:rFonts w:ascii="Times New Roman" w:eastAsia="Times New Roman" w:hAnsi="Times New Roman" w:cs="Times New Roman"/>
          <w:color w:val="000000"/>
          <w:sz w:val="24"/>
          <w:szCs w:val="24"/>
          <w:lang w:val="en-US"/>
        </w:rPr>
      </w:pPr>
      <w:r w:rsidRPr="003010FA">
        <w:rPr>
          <w:rFonts w:ascii="Times New Roman" w:eastAsia="Times New Roman" w:hAnsi="Times New Roman" w:cs="Times New Roman"/>
          <w:color w:val="000000"/>
          <w:sz w:val="24"/>
          <w:szCs w:val="24"/>
          <w:lang w:val="en-US"/>
        </w:rPr>
        <w:t>A sub 1-GHz device for VHF or UHF frequencies transmitted from radio tags. We choose a lower frequency band (relative to most RF applications) to mitigate multipath interference and better determine the phase difference of signals. Previous systems have used ~150 MHz as the operating frequency of transmitters because of the impact of large trees on multipath interference.</w:t>
      </w:r>
    </w:p>
    <w:p w14:paraId="21126294" w14:textId="77777777" w:rsidR="003010FA" w:rsidRPr="003010FA" w:rsidRDefault="003010FA" w:rsidP="00D54FBC">
      <w:pPr>
        <w:numPr>
          <w:ilvl w:val="0"/>
          <w:numId w:val="3"/>
        </w:numPr>
        <w:textAlignment w:val="baseline"/>
        <w:rPr>
          <w:rFonts w:ascii="Times New Roman" w:eastAsia="Times New Roman" w:hAnsi="Times New Roman" w:cs="Times New Roman"/>
          <w:color w:val="000000"/>
          <w:sz w:val="24"/>
          <w:szCs w:val="24"/>
          <w:lang w:val="en-US"/>
        </w:rPr>
      </w:pPr>
      <w:r w:rsidRPr="003010FA">
        <w:rPr>
          <w:rFonts w:ascii="Times New Roman" w:eastAsia="Times New Roman" w:hAnsi="Times New Roman" w:cs="Times New Roman"/>
          <w:color w:val="000000"/>
          <w:sz w:val="24"/>
          <w:szCs w:val="24"/>
          <w:lang w:val="en-US"/>
        </w:rPr>
        <w:t>A very high sample frequency during the analog to digital conversion of RF signals. This is essential for mitigating adverse effect from noise when determining accurate phase differences from radio waves moving at the speed of light. However, a sampling frequency above twice the radio frequency (constant in a non-frequency modulated signals) is not needed. Sampling rates are further discussed in section IV. Vii. “RF Wave Reconstruction and Matlab Simulation”.</w:t>
      </w:r>
    </w:p>
    <w:p w14:paraId="595C96BD" w14:textId="77777777" w:rsidR="003010FA" w:rsidRPr="003010FA" w:rsidRDefault="003010FA" w:rsidP="00D54FBC">
      <w:pPr>
        <w:numPr>
          <w:ilvl w:val="0"/>
          <w:numId w:val="3"/>
        </w:numPr>
        <w:textAlignment w:val="baseline"/>
        <w:rPr>
          <w:rFonts w:ascii="Times New Roman" w:eastAsia="Times New Roman" w:hAnsi="Times New Roman" w:cs="Times New Roman"/>
          <w:color w:val="000000"/>
          <w:sz w:val="24"/>
          <w:szCs w:val="24"/>
          <w:lang w:val="en-US"/>
        </w:rPr>
      </w:pPr>
      <w:r w:rsidRPr="003010FA">
        <w:rPr>
          <w:rFonts w:ascii="Times New Roman" w:eastAsia="Times New Roman" w:hAnsi="Times New Roman" w:cs="Times New Roman"/>
          <w:color w:val="000000"/>
          <w:sz w:val="24"/>
          <w:szCs w:val="24"/>
          <w:lang w:val="en-US"/>
        </w:rPr>
        <w:t>Ample UART/I2C/SPI/GPIO connections for data logging and transfer</w:t>
      </w:r>
    </w:p>
    <w:p w14:paraId="500FBBBB" w14:textId="77777777" w:rsidR="003010FA" w:rsidRPr="003010FA" w:rsidRDefault="003010FA" w:rsidP="00D54FBC">
      <w:pPr>
        <w:numPr>
          <w:ilvl w:val="0"/>
          <w:numId w:val="3"/>
        </w:numPr>
        <w:textAlignment w:val="baseline"/>
        <w:rPr>
          <w:rFonts w:ascii="Times New Roman" w:eastAsia="Times New Roman" w:hAnsi="Times New Roman" w:cs="Times New Roman"/>
          <w:color w:val="000000"/>
          <w:sz w:val="24"/>
          <w:szCs w:val="24"/>
          <w:lang w:val="en-US"/>
        </w:rPr>
      </w:pPr>
      <w:r w:rsidRPr="003010FA">
        <w:rPr>
          <w:rFonts w:ascii="Times New Roman" w:eastAsia="Times New Roman" w:hAnsi="Times New Roman" w:cs="Times New Roman"/>
          <w:color w:val="000000"/>
          <w:sz w:val="24"/>
          <w:szCs w:val="24"/>
          <w:lang w:val="en-US"/>
        </w:rPr>
        <w:t>Contains every component necessary for receiving an RF signal from an external antenna – ADC, local oscillator, etc.</w:t>
      </w:r>
    </w:p>
    <w:p w14:paraId="06A1E46E" w14:textId="77777777" w:rsidR="003010FA" w:rsidRPr="003010FA" w:rsidRDefault="003010FA" w:rsidP="00D54FBC">
      <w:pPr>
        <w:numPr>
          <w:ilvl w:val="0"/>
          <w:numId w:val="3"/>
        </w:numPr>
        <w:textAlignment w:val="baseline"/>
        <w:rPr>
          <w:rFonts w:ascii="Times New Roman" w:eastAsia="Times New Roman" w:hAnsi="Times New Roman" w:cs="Times New Roman"/>
          <w:color w:val="000000"/>
          <w:sz w:val="24"/>
          <w:szCs w:val="24"/>
          <w:lang w:val="en-US"/>
        </w:rPr>
      </w:pPr>
      <w:r w:rsidRPr="003010FA">
        <w:rPr>
          <w:rFonts w:ascii="Times New Roman" w:eastAsia="Times New Roman" w:hAnsi="Times New Roman" w:cs="Times New Roman"/>
          <w:color w:val="000000"/>
          <w:sz w:val="24"/>
          <w:szCs w:val="24"/>
          <w:lang w:val="en-US"/>
        </w:rPr>
        <w:t>Extremely high RF sensitivity and blocking performance</w:t>
      </w:r>
    </w:p>
    <w:p w14:paraId="0BC50E3B" w14:textId="77777777" w:rsidR="003010FA" w:rsidRPr="003010FA" w:rsidRDefault="003010FA" w:rsidP="00D54FBC">
      <w:pPr>
        <w:numPr>
          <w:ilvl w:val="0"/>
          <w:numId w:val="3"/>
        </w:numPr>
        <w:textAlignment w:val="baseline"/>
        <w:rPr>
          <w:rFonts w:ascii="Times New Roman" w:eastAsia="Times New Roman" w:hAnsi="Times New Roman" w:cs="Times New Roman"/>
          <w:color w:val="000000"/>
          <w:sz w:val="24"/>
          <w:szCs w:val="24"/>
          <w:lang w:val="en-US"/>
        </w:rPr>
      </w:pPr>
      <w:r w:rsidRPr="003010FA">
        <w:rPr>
          <w:rFonts w:ascii="Times New Roman" w:eastAsia="Times New Roman" w:hAnsi="Times New Roman" w:cs="Times New Roman"/>
          <w:color w:val="000000"/>
          <w:sz w:val="24"/>
          <w:szCs w:val="24"/>
          <w:lang w:val="en-US"/>
        </w:rPr>
        <w:t>Programmable and highly used by the public – helpful for finding more tutorials and readily available information on the device</w:t>
      </w:r>
    </w:p>
    <w:p w14:paraId="21BF9EBD" w14:textId="77777777" w:rsidR="003010FA" w:rsidRDefault="003010FA" w:rsidP="00DB6CA0">
      <w:pPr>
        <w:numPr>
          <w:ilvl w:val="0"/>
          <w:numId w:val="3"/>
        </w:numPr>
        <w:textAlignment w:val="baseline"/>
        <w:rPr>
          <w:rFonts w:ascii="Times New Roman" w:eastAsia="Times New Roman" w:hAnsi="Times New Roman" w:cs="Times New Roman"/>
          <w:color w:val="000000"/>
          <w:sz w:val="24"/>
          <w:szCs w:val="24"/>
          <w:lang w:val="en-US"/>
        </w:rPr>
      </w:pPr>
      <w:r w:rsidRPr="003010FA">
        <w:rPr>
          <w:rFonts w:ascii="Times New Roman" w:eastAsia="Times New Roman" w:hAnsi="Times New Roman" w:cs="Times New Roman"/>
          <w:color w:val="000000"/>
          <w:sz w:val="24"/>
          <w:szCs w:val="24"/>
          <w:lang w:val="en-US"/>
        </w:rPr>
        <w:t>Low power and low cost</w:t>
      </w:r>
    </w:p>
    <w:p w14:paraId="4F398011" w14:textId="77777777" w:rsidR="00DB6CA0" w:rsidRPr="00D54FBC" w:rsidRDefault="00DB6CA0" w:rsidP="00DB6CA0">
      <w:pPr>
        <w:ind w:left="720"/>
        <w:textAlignment w:val="baseline"/>
        <w:rPr>
          <w:rFonts w:ascii="Times New Roman" w:eastAsia="Times New Roman" w:hAnsi="Times New Roman" w:cs="Times New Roman"/>
          <w:color w:val="000000"/>
          <w:sz w:val="24"/>
          <w:szCs w:val="24"/>
          <w:lang w:val="en-US"/>
        </w:rPr>
      </w:pPr>
    </w:p>
    <w:p w14:paraId="6BF2E9FC" w14:textId="77777777" w:rsidR="00D54FBC" w:rsidRDefault="003010FA" w:rsidP="00D54FBC">
      <w:pPr>
        <w:rPr>
          <w:rFonts w:ascii="Times New Roman" w:eastAsia="Times New Roman" w:hAnsi="Times New Roman" w:cs="Times New Roman"/>
          <w:color w:val="000000"/>
          <w:sz w:val="24"/>
          <w:szCs w:val="24"/>
          <w:lang w:val="en-US"/>
        </w:rPr>
      </w:pPr>
      <w:r w:rsidRPr="003010FA">
        <w:rPr>
          <w:rFonts w:ascii="Times New Roman" w:eastAsia="Times New Roman" w:hAnsi="Times New Roman" w:cs="Times New Roman"/>
          <w:color w:val="000000"/>
          <w:sz w:val="24"/>
          <w:szCs w:val="24"/>
          <w:lang w:val="en-US"/>
        </w:rPr>
        <w:t xml:space="preserve">From this list of specifications, the RTL SDR was chosen. </w:t>
      </w:r>
      <w:r w:rsidR="009C1A0A">
        <w:rPr>
          <w:rFonts w:ascii="Times New Roman" w:eastAsia="Times New Roman" w:hAnsi="Times New Roman" w:cs="Times New Roman"/>
          <w:sz w:val="24"/>
          <w:szCs w:val="24"/>
        </w:rPr>
        <w:t>A RTL SDR is a low-cost software defined radio which uses quadrature demodulation and receives frequencies from 500 kHz to 1.75 GHz.</w:t>
      </w:r>
      <w:r w:rsidR="009C1A0A" w:rsidRPr="003010FA">
        <w:rPr>
          <w:rFonts w:ascii="Times New Roman" w:eastAsia="Times New Roman" w:hAnsi="Times New Roman" w:cs="Times New Roman"/>
          <w:color w:val="000000"/>
          <w:sz w:val="24"/>
          <w:szCs w:val="24"/>
          <w:lang w:val="en-US"/>
        </w:rPr>
        <w:t xml:space="preserve"> </w:t>
      </w:r>
      <w:r w:rsidRPr="003010FA">
        <w:rPr>
          <w:rFonts w:ascii="Times New Roman" w:eastAsia="Times New Roman" w:hAnsi="Times New Roman" w:cs="Times New Roman"/>
          <w:color w:val="000000"/>
          <w:sz w:val="24"/>
          <w:szCs w:val="24"/>
          <w:lang w:val="en-US"/>
        </w:rPr>
        <w:t>The</w:t>
      </w:r>
      <w:r w:rsidR="0026292A">
        <w:rPr>
          <w:rFonts w:ascii="Times New Roman" w:eastAsia="Times New Roman" w:hAnsi="Times New Roman" w:cs="Times New Roman"/>
          <w:color w:val="000000"/>
          <w:sz w:val="24"/>
          <w:szCs w:val="24"/>
          <w:lang w:val="en-US"/>
        </w:rPr>
        <w:t xml:space="preserve"> RTL SDR has a</w:t>
      </w:r>
      <w:r w:rsidRPr="003010FA">
        <w:rPr>
          <w:rFonts w:ascii="Times New Roman" w:eastAsia="Times New Roman" w:hAnsi="Times New Roman" w:cs="Times New Roman"/>
          <w:color w:val="000000"/>
          <w:sz w:val="24"/>
          <w:szCs w:val="24"/>
          <w:lang w:val="en-US"/>
        </w:rPr>
        <w:t xml:space="preserve"> maximum sample rate</w:t>
      </w:r>
      <w:r w:rsidR="0026292A">
        <w:rPr>
          <w:rFonts w:ascii="Times New Roman" w:eastAsia="Times New Roman" w:hAnsi="Times New Roman" w:cs="Times New Roman"/>
          <w:color w:val="000000"/>
          <w:sz w:val="24"/>
          <w:szCs w:val="24"/>
          <w:lang w:val="en-US"/>
        </w:rPr>
        <w:t xml:space="preserve"> of 2.4 MS/s. At this sample rate, the RTL SDR </w:t>
      </w:r>
      <w:r w:rsidRPr="003010FA">
        <w:rPr>
          <w:rFonts w:ascii="Times New Roman" w:eastAsia="Times New Roman" w:hAnsi="Times New Roman" w:cs="Times New Roman"/>
          <w:color w:val="000000"/>
          <w:sz w:val="24"/>
          <w:szCs w:val="24"/>
          <w:lang w:val="en-US"/>
        </w:rPr>
        <w:t xml:space="preserve">not drop </w:t>
      </w:r>
      <w:r w:rsidR="0026292A">
        <w:rPr>
          <w:rFonts w:ascii="Times New Roman" w:eastAsia="Times New Roman" w:hAnsi="Times New Roman" w:cs="Times New Roman"/>
          <w:color w:val="000000"/>
          <w:sz w:val="24"/>
          <w:szCs w:val="24"/>
          <w:lang w:val="en-US"/>
        </w:rPr>
        <w:t xml:space="preserve">any </w:t>
      </w:r>
      <w:r w:rsidRPr="003010FA">
        <w:rPr>
          <w:rFonts w:ascii="Times New Roman" w:eastAsia="Times New Roman" w:hAnsi="Times New Roman" w:cs="Times New Roman"/>
          <w:color w:val="000000"/>
          <w:sz w:val="24"/>
          <w:szCs w:val="24"/>
          <w:lang w:val="en-US"/>
        </w:rPr>
        <w:t xml:space="preserve">samples </w:t>
      </w:r>
      <w:r w:rsidR="0026292A">
        <w:rPr>
          <w:rFonts w:ascii="Times New Roman" w:eastAsia="Times New Roman" w:hAnsi="Times New Roman" w:cs="Times New Roman"/>
          <w:color w:val="000000"/>
          <w:sz w:val="24"/>
          <w:szCs w:val="24"/>
          <w:lang w:val="en-US"/>
        </w:rPr>
        <w:t xml:space="preserve">from data extraction. </w:t>
      </w:r>
      <w:r w:rsidRPr="003010FA">
        <w:rPr>
          <w:rFonts w:ascii="Times New Roman" w:eastAsia="Times New Roman" w:hAnsi="Times New Roman" w:cs="Times New Roman"/>
          <w:color w:val="000000"/>
          <w:sz w:val="24"/>
          <w:szCs w:val="24"/>
          <w:lang w:val="en-US"/>
        </w:rPr>
        <w:t>The RTL SDR uses</w:t>
      </w:r>
      <w:r w:rsidR="0026292A">
        <w:rPr>
          <w:rFonts w:ascii="Times New Roman" w:eastAsia="Times New Roman" w:hAnsi="Times New Roman" w:cs="Times New Roman"/>
          <w:color w:val="000000"/>
          <w:sz w:val="24"/>
          <w:szCs w:val="24"/>
          <w:lang w:val="en-US"/>
        </w:rPr>
        <w:t xml:space="preserve"> a</w:t>
      </w:r>
      <w:r w:rsidRPr="003010FA">
        <w:rPr>
          <w:rFonts w:ascii="Times New Roman" w:eastAsia="Times New Roman" w:hAnsi="Times New Roman" w:cs="Times New Roman"/>
          <w:color w:val="000000"/>
          <w:sz w:val="24"/>
          <w:szCs w:val="24"/>
          <w:lang w:val="en-US"/>
        </w:rPr>
        <w:t xml:space="preserve"> USB interface </w:t>
      </w:r>
      <w:r w:rsidR="0026292A">
        <w:rPr>
          <w:rFonts w:ascii="Times New Roman" w:eastAsia="Times New Roman" w:hAnsi="Times New Roman" w:cs="Times New Roman"/>
          <w:color w:val="000000"/>
          <w:sz w:val="24"/>
          <w:szCs w:val="24"/>
          <w:lang w:val="en-US"/>
        </w:rPr>
        <w:t xml:space="preserve">which can be connected </w:t>
      </w:r>
      <w:r w:rsidRPr="003010FA">
        <w:rPr>
          <w:rFonts w:ascii="Times New Roman" w:eastAsia="Times New Roman" w:hAnsi="Times New Roman" w:cs="Times New Roman"/>
          <w:color w:val="000000"/>
          <w:sz w:val="24"/>
          <w:szCs w:val="24"/>
          <w:lang w:val="en-US"/>
        </w:rPr>
        <w:t>directly with the Raspberry Pi. The</w:t>
      </w:r>
      <w:r w:rsidR="0026292A">
        <w:rPr>
          <w:rFonts w:ascii="Times New Roman" w:eastAsia="Times New Roman" w:hAnsi="Times New Roman" w:cs="Times New Roman"/>
          <w:color w:val="000000"/>
          <w:sz w:val="24"/>
          <w:szCs w:val="24"/>
          <w:lang w:val="en-US"/>
        </w:rPr>
        <w:t xml:space="preserve"> receiving</w:t>
      </w:r>
      <w:r w:rsidRPr="003010FA">
        <w:rPr>
          <w:rFonts w:ascii="Times New Roman" w:eastAsia="Times New Roman" w:hAnsi="Times New Roman" w:cs="Times New Roman"/>
          <w:color w:val="000000"/>
          <w:sz w:val="24"/>
          <w:szCs w:val="24"/>
          <w:lang w:val="en-US"/>
        </w:rPr>
        <w:t xml:space="preserve"> frequency </w:t>
      </w:r>
      <w:r w:rsidR="0026292A">
        <w:rPr>
          <w:rFonts w:ascii="Times New Roman" w:eastAsia="Times New Roman" w:hAnsi="Times New Roman" w:cs="Times New Roman"/>
          <w:color w:val="000000"/>
          <w:sz w:val="24"/>
          <w:szCs w:val="24"/>
          <w:lang w:val="en-US"/>
        </w:rPr>
        <w:t>and bandwidth of the RTL SDR</w:t>
      </w:r>
      <w:r w:rsidRPr="003010FA">
        <w:rPr>
          <w:rFonts w:ascii="Times New Roman" w:eastAsia="Times New Roman" w:hAnsi="Times New Roman" w:cs="Times New Roman"/>
          <w:color w:val="000000"/>
          <w:sz w:val="24"/>
          <w:szCs w:val="24"/>
          <w:lang w:val="en-US"/>
        </w:rPr>
        <w:t xml:space="preserve"> </w:t>
      </w:r>
      <w:r w:rsidR="0026292A">
        <w:rPr>
          <w:rFonts w:ascii="Times New Roman" w:eastAsia="Times New Roman" w:hAnsi="Times New Roman" w:cs="Times New Roman"/>
          <w:color w:val="000000"/>
          <w:sz w:val="24"/>
          <w:szCs w:val="24"/>
          <w:lang w:val="en-US"/>
        </w:rPr>
        <w:t>can be dynamically adjusted from a terminal or software running on the Raspberry Pi.</w:t>
      </w:r>
    </w:p>
    <w:p w14:paraId="61075245" w14:textId="77777777" w:rsidR="00D54FBC" w:rsidRDefault="00D54FBC" w:rsidP="00D54FBC">
      <w:pPr>
        <w:rPr>
          <w:rFonts w:ascii="Times New Roman" w:eastAsia="Times New Roman" w:hAnsi="Times New Roman" w:cs="Times New Roman"/>
          <w:sz w:val="24"/>
          <w:szCs w:val="24"/>
        </w:rPr>
      </w:pPr>
    </w:p>
    <w:p w14:paraId="70EC064B" w14:textId="77777777" w:rsidR="003010FA" w:rsidRPr="00D54FBC" w:rsidRDefault="009C1A0A" w:rsidP="00D54FBC">
      <w:pPr>
        <w:rPr>
          <w:rFonts w:ascii="Times New Roman" w:eastAsia="Times New Roman" w:hAnsi="Times New Roman" w:cs="Times New Roman"/>
          <w:color w:val="000000"/>
          <w:sz w:val="24"/>
          <w:szCs w:val="24"/>
          <w:lang w:val="en-US"/>
        </w:rPr>
      </w:pPr>
      <w:r>
        <w:rPr>
          <w:rFonts w:ascii="Times New Roman" w:eastAsia="Times New Roman" w:hAnsi="Times New Roman" w:cs="Times New Roman"/>
          <w:sz w:val="24"/>
          <w:szCs w:val="24"/>
        </w:rPr>
        <w:t>Instead of having to</w:t>
      </w:r>
      <w:r w:rsidR="00E9483B">
        <w:rPr>
          <w:rFonts w:ascii="Times New Roman" w:eastAsia="Times New Roman" w:hAnsi="Times New Roman" w:cs="Times New Roman"/>
          <w:sz w:val="24"/>
          <w:szCs w:val="24"/>
        </w:rPr>
        <w:t xml:space="preserve"> manually</w:t>
      </w:r>
      <w:r>
        <w:rPr>
          <w:rFonts w:ascii="Times New Roman" w:eastAsia="Times New Roman" w:hAnsi="Times New Roman" w:cs="Times New Roman"/>
          <w:sz w:val="24"/>
          <w:szCs w:val="24"/>
        </w:rPr>
        <w:t xml:space="preserve"> hook up separate components together for the proposed receiver architecture, we</w:t>
      </w:r>
      <w:r w:rsidR="00E9483B">
        <w:rPr>
          <w:rFonts w:ascii="Times New Roman" w:eastAsia="Times New Roman" w:hAnsi="Times New Roman" w:cs="Times New Roman"/>
          <w:sz w:val="24"/>
          <w:szCs w:val="24"/>
        </w:rPr>
        <w:t xml:space="preserve"> will</w:t>
      </w:r>
      <w:r>
        <w:rPr>
          <w:rFonts w:ascii="Times New Roman" w:eastAsia="Times New Roman" w:hAnsi="Times New Roman" w:cs="Times New Roman"/>
          <w:sz w:val="24"/>
          <w:szCs w:val="24"/>
        </w:rPr>
        <w:t xml:space="preserve"> order units from</w:t>
      </w:r>
      <w:r w:rsidR="00E9483B">
        <w:rPr>
          <w:rFonts w:ascii="Times New Roman" w:eastAsia="Times New Roman" w:hAnsi="Times New Roman" w:cs="Times New Roman"/>
          <w:sz w:val="24"/>
          <w:szCs w:val="24"/>
        </w:rPr>
        <w:t xml:space="preserve"> a</w:t>
      </w:r>
      <w:r>
        <w:rPr>
          <w:rFonts w:ascii="Times New Roman" w:eastAsia="Times New Roman" w:hAnsi="Times New Roman" w:cs="Times New Roman"/>
          <w:sz w:val="24"/>
          <w:szCs w:val="24"/>
        </w:rPr>
        <w:t xml:space="preserve"> company </w:t>
      </w:r>
      <w:r w:rsidR="00B25CCE">
        <w:rPr>
          <w:rFonts w:ascii="Times New Roman" w:eastAsia="Times New Roman" w:hAnsi="Times New Roman" w:cs="Times New Roman"/>
          <w:sz w:val="24"/>
          <w:szCs w:val="24"/>
        </w:rPr>
        <w:t xml:space="preserve">focused on multichannel RTL SDR integration </w:t>
      </w:r>
      <w:r>
        <w:rPr>
          <w:rFonts w:ascii="Times New Roman" w:eastAsia="Times New Roman" w:hAnsi="Times New Roman" w:cs="Times New Roman"/>
          <w:sz w:val="24"/>
          <w:szCs w:val="24"/>
        </w:rPr>
        <w:t>called “coherent-receiver.com</w:t>
      </w:r>
      <w:r w:rsidR="00800814">
        <w:rPr>
          <w:rFonts w:ascii="Times New Roman" w:eastAsia="Times New Roman" w:hAnsi="Times New Roman" w:cs="Times New Roman"/>
          <w:sz w:val="24"/>
          <w:szCs w:val="24"/>
        </w:rPr>
        <w:t>.</w:t>
      </w:r>
      <w:r>
        <w:rPr>
          <w:rFonts w:ascii="Times New Roman" w:eastAsia="Times New Roman" w:hAnsi="Times New Roman" w:cs="Times New Roman"/>
          <w:sz w:val="24"/>
          <w:szCs w:val="24"/>
        </w:rPr>
        <w:t>” This company provides a 4-channel</w:t>
      </w:r>
      <w:r w:rsidR="003010F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RTL SDR </w:t>
      </w:r>
      <w:r w:rsidR="003010FA">
        <w:rPr>
          <w:rFonts w:ascii="Times New Roman" w:eastAsia="Times New Roman" w:hAnsi="Times New Roman" w:cs="Times New Roman"/>
          <w:sz w:val="24"/>
          <w:szCs w:val="24"/>
        </w:rPr>
        <w:t xml:space="preserve">basestation </w:t>
      </w:r>
      <w:r>
        <w:rPr>
          <w:rFonts w:ascii="Times New Roman" w:eastAsia="Times New Roman" w:hAnsi="Times New Roman" w:cs="Times New Roman"/>
          <w:sz w:val="24"/>
          <w:szCs w:val="24"/>
        </w:rPr>
        <w:t>with external components</w:t>
      </w:r>
      <w:r w:rsidR="003010FA">
        <w:rPr>
          <w:rFonts w:ascii="Times New Roman" w:eastAsia="Times New Roman" w:hAnsi="Times New Roman" w:cs="Times New Roman"/>
          <w:sz w:val="24"/>
          <w:szCs w:val="24"/>
        </w:rPr>
        <w:t xml:space="preserve"> to coherently receive RF signals from radio tag sources. </w:t>
      </w:r>
      <w:r>
        <w:rPr>
          <w:rFonts w:ascii="Times New Roman" w:eastAsia="Times New Roman" w:hAnsi="Times New Roman" w:cs="Times New Roman"/>
          <w:sz w:val="24"/>
          <w:szCs w:val="24"/>
        </w:rPr>
        <w:t>These external components include</w:t>
      </w:r>
      <w:r w:rsidR="003010FA">
        <w:rPr>
          <w:rFonts w:ascii="Times New Roman" w:eastAsia="Times New Roman" w:hAnsi="Times New Roman" w:cs="Times New Roman"/>
          <w:sz w:val="24"/>
          <w:szCs w:val="24"/>
        </w:rPr>
        <w:t xml:space="preserve"> antenna switches and </w:t>
      </w:r>
      <w:r>
        <w:rPr>
          <w:rFonts w:ascii="Times New Roman" w:eastAsia="Times New Roman" w:hAnsi="Times New Roman" w:cs="Times New Roman"/>
          <w:sz w:val="24"/>
          <w:szCs w:val="24"/>
        </w:rPr>
        <w:t xml:space="preserve">an </w:t>
      </w:r>
      <w:r w:rsidR="003010FA">
        <w:rPr>
          <w:rFonts w:ascii="Times New Roman" w:eastAsia="Times New Roman" w:hAnsi="Times New Roman" w:cs="Times New Roman"/>
          <w:sz w:val="24"/>
          <w:szCs w:val="24"/>
        </w:rPr>
        <w:t xml:space="preserve">integrated clock card. Figure </w:t>
      </w:r>
      <w:r w:rsidR="00C75587">
        <w:rPr>
          <w:rFonts w:ascii="Times New Roman" w:eastAsia="Times New Roman" w:hAnsi="Times New Roman" w:cs="Times New Roman"/>
          <w:sz w:val="24"/>
          <w:szCs w:val="24"/>
        </w:rPr>
        <w:t>8</w:t>
      </w:r>
      <w:r w:rsidR="003010FA">
        <w:rPr>
          <w:rFonts w:ascii="Times New Roman" w:eastAsia="Times New Roman" w:hAnsi="Times New Roman" w:cs="Times New Roman"/>
          <w:sz w:val="24"/>
          <w:szCs w:val="24"/>
        </w:rPr>
        <w:t xml:space="preserve"> displays this device. The clock card is used to send a common clock signal to all four RTL SDRs. The common clock signal is a 28.8 GHz signal used to synchronize samples received at each RTL SDR. Even in systems with ADC’s sharing a common clock signal, sampling does not typically start at the same time (bulk delays) [9]. Therefore, a noise generator (which can be replaced by an external function generator) is utilized during noise switching. In the noise switching process, antenna switches synchronously transition from a common noise signal to individual antenna signals. This antenna switching </w:t>
      </w:r>
      <w:r>
        <w:rPr>
          <w:rFonts w:ascii="Times New Roman" w:eastAsia="Times New Roman" w:hAnsi="Times New Roman" w:cs="Times New Roman"/>
          <w:sz w:val="24"/>
          <w:szCs w:val="24"/>
        </w:rPr>
        <w:t>can allow a cross correlation function to solve</w:t>
      </w:r>
      <w:r w:rsidR="003010FA">
        <w:rPr>
          <w:rFonts w:ascii="Times New Roman" w:eastAsia="Times New Roman" w:hAnsi="Times New Roman" w:cs="Times New Roman"/>
          <w:sz w:val="24"/>
          <w:szCs w:val="24"/>
        </w:rPr>
        <w:t xml:space="preserve"> bulk delays by</w:t>
      </w:r>
      <w:r>
        <w:rPr>
          <w:rFonts w:ascii="Times New Roman" w:eastAsia="Times New Roman" w:hAnsi="Times New Roman" w:cs="Times New Roman"/>
          <w:sz w:val="24"/>
          <w:szCs w:val="24"/>
        </w:rPr>
        <w:t xml:space="preserve"> aligning channels based on the delays experienced between channels when the noise generator is on.</w:t>
      </w:r>
    </w:p>
    <w:p w14:paraId="29BA544C" w14:textId="77777777" w:rsidR="003010FA" w:rsidRDefault="003010FA" w:rsidP="00D54FBC">
      <w:pPr>
        <w:spacing w:after="120"/>
        <w:rPr>
          <w:rFonts w:ascii="Times New Roman" w:eastAsia="Times New Roman" w:hAnsi="Times New Roman" w:cs="Times New Roman"/>
          <w:sz w:val="24"/>
          <w:szCs w:val="24"/>
          <w:lang w:val="en-US"/>
        </w:rPr>
      </w:pPr>
    </w:p>
    <w:p w14:paraId="6C40B48F" w14:textId="77777777" w:rsidR="003010FA" w:rsidRPr="003010FA" w:rsidRDefault="003010FA" w:rsidP="00D54FBC">
      <w:pPr>
        <w:spacing w:after="120"/>
        <w:rPr>
          <w:rFonts w:ascii="Times New Roman" w:eastAsia="Times New Roman" w:hAnsi="Times New Roman" w:cs="Times New Roman"/>
          <w:sz w:val="24"/>
          <w:szCs w:val="24"/>
          <w:lang w:val="en-US"/>
        </w:rPr>
      </w:pPr>
      <w:r>
        <w:rPr>
          <w:rFonts w:ascii="Times New Roman" w:eastAsia="Times New Roman" w:hAnsi="Times New Roman" w:cs="Times New Roman"/>
          <w:noProof/>
          <w:sz w:val="24"/>
          <w:szCs w:val="24"/>
          <w:lang w:val="en-US"/>
        </w:rPr>
        <w:drawing>
          <wp:inline distT="114300" distB="114300" distL="114300" distR="114300" wp14:anchorId="534D3550" wp14:editId="54032949">
            <wp:extent cx="5943600" cy="3111500"/>
            <wp:effectExtent l="0" t="0" r="0" b="0"/>
            <wp:docPr id="20"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6"/>
                    <a:srcRect/>
                    <a:stretch>
                      <a:fillRect/>
                    </a:stretch>
                  </pic:blipFill>
                  <pic:spPr>
                    <a:xfrm>
                      <a:off x="0" y="0"/>
                      <a:ext cx="5943600" cy="3111500"/>
                    </a:xfrm>
                    <a:prstGeom prst="rect">
                      <a:avLst/>
                    </a:prstGeom>
                    <a:ln/>
                  </pic:spPr>
                </pic:pic>
              </a:graphicData>
            </a:graphic>
          </wp:inline>
        </w:drawing>
      </w:r>
    </w:p>
    <w:p w14:paraId="095BC0B2" w14:textId="77777777" w:rsidR="003010FA" w:rsidRDefault="003010FA" w:rsidP="00676569">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w:t>
      </w:r>
      <w:r w:rsidR="00C75587">
        <w:rPr>
          <w:rFonts w:ascii="Times New Roman" w:eastAsia="Times New Roman" w:hAnsi="Times New Roman" w:cs="Times New Roman"/>
          <w:sz w:val="24"/>
          <w:szCs w:val="24"/>
        </w:rPr>
        <w:t>8</w:t>
      </w:r>
      <w:r>
        <w:rPr>
          <w:rFonts w:ascii="Times New Roman" w:eastAsia="Times New Roman" w:hAnsi="Times New Roman" w:cs="Times New Roman"/>
          <w:sz w:val="24"/>
          <w:szCs w:val="24"/>
        </w:rPr>
        <w:t>. Coherent Receiver Components</w:t>
      </w:r>
    </w:p>
    <w:p w14:paraId="1FFC3220" w14:textId="77777777" w:rsidR="003010FA" w:rsidRDefault="003010FA" w:rsidP="00D54FBC">
      <w:pPr>
        <w:rPr>
          <w:rFonts w:ascii="Times New Roman" w:eastAsia="Times New Roman" w:hAnsi="Times New Roman" w:cs="Times New Roman"/>
          <w:sz w:val="24"/>
          <w:szCs w:val="24"/>
        </w:rPr>
      </w:pPr>
    </w:p>
    <w:p w14:paraId="291BB7B7" w14:textId="77777777" w:rsidR="003010FA" w:rsidRDefault="003010FA" w:rsidP="00D54FBC">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addition to the coherent receiver, low loss male to female SMA Connector wires </w:t>
      </w:r>
      <w:r w:rsidR="00BB40F4">
        <w:rPr>
          <w:rFonts w:ascii="Times New Roman" w:eastAsia="Times New Roman" w:hAnsi="Times New Roman" w:cs="Times New Roman"/>
          <w:sz w:val="24"/>
          <w:szCs w:val="24"/>
        </w:rPr>
        <w:t>are proposed</w:t>
      </w:r>
      <w:r>
        <w:rPr>
          <w:rFonts w:ascii="Times New Roman" w:eastAsia="Times New Roman" w:hAnsi="Times New Roman" w:cs="Times New Roman"/>
          <w:sz w:val="24"/>
          <w:szCs w:val="24"/>
        </w:rPr>
        <w:t xml:space="preserve"> to separate </w:t>
      </w:r>
      <w:r w:rsidR="00BB40F4">
        <w:rPr>
          <w:rFonts w:ascii="Times New Roman" w:eastAsia="Times New Roman" w:hAnsi="Times New Roman" w:cs="Times New Roman"/>
          <w:sz w:val="24"/>
          <w:szCs w:val="24"/>
        </w:rPr>
        <w:t xml:space="preserve">whip </w:t>
      </w:r>
      <w:r>
        <w:rPr>
          <w:rFonts w:ascii="Times New Roman" w:eastAsia="Times New Roman" w:hAnsi="Times New Roman" w:cs="Times New Roman"/>
          <w:sz w:val="24"/>
          <w:szCs w:val="24"/>
        </w:rPr>
        <w:t xml:space="preserve">antennas connected to the RTL SDRs on the coherent receivers. The lengths of the connectors' insulated wires </w:t>
      </w:r>
      <w:r w:rsidR="00BB40F4">
        <w:rPr>
          <w:rFonts w:ascii="Times New Roman" w:eastAsia="Times New Roman" w:hAnsi="Times New Roman" w:cs="Times New Roman"/>
          <w:sz w:val="24"/>
          <w:szCs w:val="24"/>
        </w:rPr>
        <w:t>will accommodate</w:t>
      </w:r>
      <w:r>
        <w:rPr>
          <w:rFonts w:ascii="Times New Roman" w:eastAsia="Times New Roman" w:hAnsi="Times New Roman" w:cs="Times New Roman"/>
          <w:sz w:val="24"/>
          <w:szCs w:val="24"/>
        </w:rPr>
        <w:t xml:space="preserve"> distances around half the wavelength of the incoming VHF RF signal (anywhere from 0.5 to 2.5 meters for VHF signals). In other words, the SMA connector wires</w:t>
      </w:r>
      <w:r w:rsidR="009C1A0A">
        <w:rPr>
          <w:rFonts w:ascii="Times New Roman" w:eastAsia="Times New Roman" w:hAnsi="Times New Roman" w:cs="Times New Roman"/>
          <w:sz w:val="24"/>
          <w:szCs w:val="24"/>
        </w:rPr>
        <w:t xml:space="preserve"> will</w:t>
      </w:r>
      <w:r>
        <w:rPr>
          <w:rFonts w:ascii="Times New Roman" w:eastAsia="Times New Roman" w:hAnsi="Times New Roman" w:cs="Times New Roman"/>
          <w:sz w:val="24"/>
          <w:szCs w:val="24"/>
        </w:rPr>
        <w:t xml:space="preserve"> have lengths that are long enough so that antennas can be separated at half the wavelength of the incoming RF signals.</w:t>
      </w:r>
    </w:p>
    <w:p w14:paraId="2763A2E7" w14:textId="77777777" w:rsidR="003010FA" w:rsidRDefault="003010FA" w:rsidP="00D54FBC">
      <w:pPr>
        <w:rPr>
          <w:rFonts w:ascii="Times New Roman" w:eastAsia="Times New Roman" w:hAnsi="Times New Roman" w:cs="Times New Roman"/>
          <w:sz w:val="24"/>
          <w:szCs w:val="24"/>
        </w:rPr>
      </w:pPr>
    </w:p>
    <w:p w14:paraId="346D2CF8" w14:textId="77777777" w:rsidR="003010FA" w:rsidRPr="00203F86" w:rsidRDefault="003010FA" w:rsidP="00D54FBC">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Each RTL SDR </w:t>
      </w:r>
      <w:r w:rsidR="00BB40F4">
        <w:rPr>
          <w:rFonts w:ascii="Times New Roman" w:eastAsia="Times New Roman" w:hAnsi="Times New Roman" w:cs="Times New Roman"/>
          <w:sz w:val="24"/>
          <w:szCs w:val="24"/>
        </w:rPr>
        <w:t>will have a</w:t>
      </w:r>
      <w:r>
        <w:rPr>
          <w:rFonts w:ascii="Times New Roman" w:eastAsia="Times New Roman" w:hAnsi="Times New Roman" w:cs="Times New Roman"/>
          <w:sz w:val="24"/>
          <w:szCs w:val="24"/>
        </w:rPr>
        <w:t xml:space="preserve"> USB connection intended for an individual port on a Raspberry Pi. The Raspberry Pi serves as an embedded device which collects data samples from each RTL SDR. </w:t>
      </w:r>
      <w:r w:rsidR="009C1A0A">
        <w:rPr>
          <w:rFonts w:ascii="Times New Roman" w:eastAsia="Times New Roman" w:hAnsi="Times New Roman" w:cs="Times New Roman"/>
          <w:sz w:val="24"/>
          <w:szCs w:val="24"/>
        </w:rPr>
        <w:t>We intend to develop all of our</w:t>
      </w:r>
      <w:r w:rsidR="00E9483B">
        <w:rPr>
          <w:rFonts w:ascii="Times New Roman" w:eastAsia="Times New Roman" w:hAnsi="Times New Roman" w:cs="Times New Roman"/>
          <w:sz w:val="24"/>
          <w:szCs w:val="24"/>
        </w:rPr>
        <w:t xml:space="preserve"> receiver</w:t>
      </w:r>
      <w:r w:rsidR="009C1A0A">
        <w:rPr>
          <w:rFonts w:ascii="Times New Roman" w:eastAsia="Times New Roman" w:hAnsi="Times New Roman" w:cs="Times New Roman"/>
          <w:sz w:val="24"/>
          <w:szCs w:val="24"/>
        </w:rPr>
        <w:t xml:space="preserve"> software </w:t>
      </w:r>
      <w:r w:rsidR="00E9483B">
        <w:rPr>
          <w:rFonts w:ascii="Times New Roman" w:eastAsia="Times New Roman" w:hAnsi="Times New Roman" w:cs="Times New Roman"/>
          <w:sz w:val="24"/>
          <w:szCs w:val="24"/>
        </w:rPr>
        <w:t>on the Raspbian operating system (OS).</w:t>
      </w:r>
      <w:r>
        <w:rPr>
          <w:rFonts w:ascii="Times New Roman" w:eastAsia="Times New Roman" w:hAnsi="Times New Roman" w:cs="Times New Roman"/>
          <w:sz w:val="24"/>
          <w:szCs w:val="24"/>
        </w:rPr>
        <w:t xml:space="preserve"> </w:t>
      </w:r>
    </w:p>
    <w:p w14:paraId="5B62F0A5" w14:textId="77777777" w:rsidR="003010FA" w:rsidRDefault="003010FA" w:rsidP="00D54FBC">
      <w:pPr>
        <w:rPr>
          <w:rFonts w:ascii="Times New Roman" w:eastAsia="Times New Roman" w:hAnsi="Times New Roman" w:cs="Times New Roman"/>
          <w:sz w:val="24"/>
          <w:szCs w:val="24"/>
        </w:rPr>
      </w:pPr>
    </w:p>
    <w:p w14:paraId="7DB6DFE0" w14:textId="77777777" w:rsidR="003010FA" w:rsidRDefault="003010FA" w:rsidP="00D54FBC">
      <w:pPr>
        <w:rPr>
          <w:rFonts w:ascii="Times New Roman" w:eastAsia="Times New Roman" w:hAnsi="Times New Roman" w:cs="Times New Roman"/>
          <w:sz w:val="24"/>
          <w:szCs w:val="24"/>
        </w:rPr>
      </w:pPr>
      <w:r>
        <w:rPr>
          <w:rFonts w:ascii="Times New Roman" w:eastAsia="Times New Roman" w:hAnsi="Times New Roman" w:cs="Times New Roman"/>
          <w:sz w:val="24"/>
          <w:szCs w:val="24"/>
        </w:rPr>
        <w:t>V.ii. Software Overview</w:t>
      </w:r>
    </w:p>
    <w:p w14:paraId="6BB790D4" w14:textId="77777777" w:rsidR="003010FA" w:rsidRDefault="003010FA" w:rsidP="00D54FBC">
      <w:pPr>
        <w:rPr>
          <w:rFonts w:ascii="Times New Roman" w:eastAsia="Times New Roman" w:hAnsi="Times New Roman" w:cs="Times New Roman"/>
          <w:sz w:val="24"/>
          <w:szCs w:val="24"/>
        </w:rPr>
      </w:pPr>
    </w:p>
    <w:p w14:paraId="7C3C09FA" w14:textId="77777777" w:rsidR="003010FA" w:rsidRDefault="003010FA" w:rsidP="00D54FBC">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Our </w:t>
      </w:r>
      <w:r w:rsidR="00B92311">
        <w:rPr>
          <w:rFonts w:ascii="Times New Roman" w:eastAsia="Times New Roman" w:hAnsi="Times New Roman" w:cs="Times New Roman"/>
          <w:sz w:val="24"/>
          <w:szCs w:val="24"/>
        </w:rPr>
        <w:t>proposed software</w:t>
      </w:r>
      <w:r>
        <w:rPr>
          <w:rFonts w:ascii="Times New Roman" w:eastAsia="Times New Roman" w:hAnsi="Times New Roman" w:cs="Times New Roman"/>
          <w:sz w:val="24"/>
          <w:szCs w:val="24"/>
        </w:rPr>
        <w:t xml:space="preserve"> consists of sampling received RF signals at the RTL SDRs in the coherent receiver and performing </w:t>
      </w:r>
      <w:r w:rsidR="00B92311">
        <w:rPr>
          <w:rFonts w:ascii="Times New Roman" w:eastAsia="Times New Roman" w:hAnsi="Times New Roman" w:cs="Times New Roman"/>
          <w:sz w:val="24"/>
          <w:szCs w:val="24"/>
        </w:rPr>
        <w:t>digital signal processing (</w:t>
      </w:r>
      <w:r>
        <w:rPr>
          <w:rFonts w:ascii="Times New Roman" w:eastAsia="Times New Roman" w:hAnsi="Times New Roman" w:cs="Times New Roman"/>
          <w:sz w:val="24"/>
          <w:szCs w:val="24"/>
        </w:rPr>
        <w:t>DSP</w:t>
      </w:r>
      <w:r w:rsidR="00B92311">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methods on these samples to generate </w:t>
      </w:r>
      <w:r w:rsidR="00B92311">
        <w:rPr>
          <w:rFonts w:ascii="Times New Roman" w:eastAsia="Times New Roman" w:hAnsi="Times New Roman" w:cs="Times New Roman"/>
          <w:sz w:val="24"/>
          <w:szCs w:val="24"/>
        </w:rPr>
        <w:t xml:space="preserve">accurate </w:t>
      </w:r>
      <w:r>
        <w:rPr>
          <w:rFonts w:ascii="Times New Roman" w:eastAsia="Times New Roman" w:hAnsi="Times New Roman" w:cs="Times New Roman"/>
          <w:sz w:val="24"/>
          <w:szCs w:val="24"/>
        </w:rPr>
        <w:t xml:space="preserve">AoA measurements. </w:t>
      </w:r>
      <w:r w:rsidR="00B92311">
        <w:rPr>
          <w:rFonts w:ascii="Times New Roman" w:eastAsia="Times New Roman" w:hAnsi="Times New Roman" w:cs="Times New Roman"/>
          <w:sz w:val="24"/>
          <w:szCs w:val="24"/>
        </w:rPr>
        <w:t xml:space="preserve">Last semester we had trouble configuring software on GNU Radio for DSP last semester due to incompatibility issues with the Raspberry Pi. Therefore. we intend to port all of our DSP code on GNU Radio (including cross correlation, MUSIC, etc.) to c/python code that would work fine within a standard raspbian operating system. </w:t>
      </w:r>
    </w:p>
    <w:p w14:paraId="2657AA7E" w14:textId="77777777" w:rsidR="003010FA" w:rsidRDefault="003010FA" w:rsidP="00D54FBC">
      <w:pPr>
        <w:rPr>
          <w:rFonts w:ascii="Times New Roman" w:eastAsia="Times New Roman" w:hAnsi="Times New Roman" w:cs="Times New Roman"/>
          <w:sz w:val="24"/>
          <w:szCs w:val="24"/>
        </w:rPr>
      </w:pPr>
    </w:p>
    <w:p w14:paraId="0C346231" w14:textId="77777777" w:rsidR="00500BAA" w:rsidRDefault="00B92311" w:rsidP="00D54FBC">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In last semester’s system, we used a</w:t>
      </w:r>
      <w:r w:rsidR="003010FA">
        <w:rPr>
          <w:rFonts w:ascii="Times New Roman" w:eastAsia="Times New Roman" w:hAnsi="Times New Roman" w:cs="Times New Roman"/>
          <w:sz w:val="24"/>
          <w:szCs w:val="24"/>
        </w:rPr>
        <w:t xml:space="preserve"> MUSIC </w:t>
      </w:r>
      <w:r>
        <w:rPr>
          <w:rFonts w:ascii="Times New Roman" w:eastAsia="Times New Roman" w:hAnsi="Times New Roman" w:cs="Times New Roman"/>
          <w:sz w:val="24"/>
          <w:szCs w:val="24"/>
        </w:rPr>
        <w:t>implementation that was</w:t>
      </w:r>
      <w:r w:rsidR="003010FA">
        <w:rPr>
          <w:rFonts w:ascii="Times New Roman" w:eastAsia="Times New Roman" w:hAnsi="Times New Roman" w:cs="Times New Roman"/>
          <w:sz w:val="24"/>
          <w:szCs w:val="24"/>
        </w:rPr>
        <w:t xml:space="preserve"> completely encapsulated into a GNU Radio Custom Block developed by Ettus Research.</w:t>
      </w:r>
      <w:r w:rsidR="00500BAA">
        <w:rPr>
          <w:rFonts w:ascii="Times New Roman" w:eastAsia="Times New Roman" w:hAnsi="Times New Roman" w:cs="Times New Roman"/>
          <w:sz w:val="24"/>
          <w:szCs w:val="24"/>
        </w:rPr>
        <w:t xml:space="preserve"> </w:t>
      </w:r>
      <w:r w:rsidR="003010FA">
        <w:rPr>
          <w:rFonts w:ascii="Times New Roman" w:eastAsia="Times New Roman" w:hAnsi="Times New Roman" w:cs="Times New Roman"/>
          <w:sz w:val="24"/>
          <w:szCs w:val="24"/>
        </w:rPr>
        <w:t>Ettus Research is a National Instruments company that is the world’s leading supplier of software defined radio and publishes software that can be used with its products online. We choose to use custom blocks developed by Ettus Research because they are very well documented and have been empirically tested (see [16]).</w:t>
      </w:r>
      <w:r w:rsidR="00500BAA">
        <w:rPr>
          <w:rFonts w:ascii="Times New Roman" w:eastAsia="Times New Roman" w:hAnsi="Times New Roman" w:cs="Times New Roman"/>
          <w:sz w:val="24"/>
          <w:szCs w:val="24"/>
        </w:rPr>
        <w:t xml:space="preserve"> One of the major procedures of this summer’s work will be converting Ettus code, and </w:t>
      </w:r>
      <w:r w:rsidR="00087D73">
        <w:rPr>
          <w:rFonts w:ascii="Times New Roman" w:eastAsia="Times New Roman" w:hAnsi="Times New Roman" w:cs="Times New Roman"/>
          <w:sz w:val="24"/>
          <w:szCs w:val="24"/>
        </w:rPr>
        <w:t>tying</w:t>
      </w:r>
      <w:r w:rsidR="00500BAA">
        <w:rPr>
          <w:rFonts w:ascii="Times New Roman" w:eastAsia="Times New Roman" w:hAnsi="Times New Roman" w:cs="Times New Roman"/>
          <w:sz w:val="24"/>
          <w:szCs w:val="24"/>
        </w:rPr>
        <w:t xml:space="preserve"> together our software implementation under the</w:t>
      </w:r>
      <w:r w:rsidR="00087D73">
        <w:rPr>
          <w:rFonts w:ascii="Times New Roman" w:eastAsia="Times New Roman" w:hAnsi="Times New Roman" w:cs="Times New Roman"/>
          <w:sz w:val="24"/>
          <w:szCs w:val="24"/>
        </w:rPr>
        <w:t xml:space="preserve"> </w:t>
      </w:r>
      <w:r w:rsidR="00500BAA">
        <w:rPr>
          <w:rFonts w:ascii="Times New Roman" w:eastAsia="Times New Roman" w:hAnsi="Times New Roman" w:cs="Times New Roman"/>
          <w:sz w:val="24"/>
          <w:szCs w:val="24"/>
        </w:rPr>
        <w:t xml:space="preserve">software procedure displayed in Figure </w:t>
      </w:r>
      <w:r w:rsidR="00C75587">
        <w:rPr>
          <w:rFonts w:ascii="Times New Roman" w:eastAsia="Times New Roman" w:hAnsi="Times New Roman" w:cs="Times New Roman"/>
          <w:sz w:val="24"/>
          <w:szCs w:val="24"/>
        </w:rPr>
        <w:t>9</w:t>
      </w:r>
      <w:r w:rsidR="00500BAA">
        <w:rPr>
          <w:rFonts w:ascii="Times New Roman" w:eastAsia="Times New Roman" w:hAnsi="Times New Roman" w:cs="Times New Roman"/>
          <w:sz w:val="24"/>
          <w:szCs w:val="24"/>
        </w:rPr>
        <w:t>.</w:t>
      </w:r>
    </w:p>
    <w:p w14:paraId="50A7B10A" w14:textId="77777777" w:rsidR="00C7028A" w:rsidRDefault="00C7028A" w:rsidP="00D54FBC">
      <w:pPr>
        <w:pStyle w:val="CommentText"/>
        <w:spacing w:line="276" w:lineRule="auto"/>
        <w:rPr>
          <w:rFonts w:ascii="Times New Roman" w:eastAsia="Times New Roman" w:hAnsi="Times New Roman" w:cs="Times New Roman"/>
          <w:sz w:val="24"/>
          <w:szCs w:val="24"/>
        </w:rPr>
      </w:pPr>
    </w:p>
    <w:p w14:paraId="4C3FB229" w14:textId="77777777" w:rsidR="00C7028A" w:rsidRDefault="00C7028A" w:rsidP="00D54FBC">
      <w:pPr>
        <w:pStyle w:val="CommentText"/>
        <w:spacing w:line="276" w:lineRule="auto"/>
        <w:rPr>
          <w:rFonts w:ascii="Times New Roman" w:eastAsia="Times New Roman" w:hAnsi="Times New Roman" w:cs="Times New Roman"/>
          <w:sz w:val="24"/>
          <w:szCs w:val="24"/>
        </w:rPr>
      </w:pPr>
      <w:r>
        <w:rPr>
          <w:noProof/>
          <w:lang w:val="en-US"/>
        </w:rPr>
        <mc:AlternateContent>
          <mc:Choice Requires="wpg">
            <w:drawing>
              <wp:inline distT="114300" distB="114300" distL="114300" distR="114300" wp14:anchorId="1853AC97" wp14:editId="5D10D2E1">
                <wp:extent cx="6019800" cy="874577"/>
                <wp:effectExtent l="0" t="0" r="19050" b="20955"/>
                <wp:docPr id="25" name="Group 25"/>
                <wp:cNvGraphicFramePr/>
                <a:graphic xmlns:a="http://schemas.openxmlformats.org/drawingml/2006/main">
                  <a:graphicData uri="http://schemas.microsoft.com/office/word/2010/wordprocessingGroup">
                    <wpg:wgp>
                      <wpg:cNvGrpSpPr/>
                      <wpg:grpSpPr>
                        <a:xfrm>
                          <a:off x="0" y="0"/>
                          <a:ext cx="6019800" cy="874577"/>
                          <a:chOff x="123825" y="1513932"/>
                          <a:chExt cx="6415407" cy="924468"/>
                        </a:xfrm>
                      </wpg:grpSpPr>
                      <wps:wsp>
                        <wps:cNvPr id="26" name="Text Box 26"/>
                        <wps:cNvSpPr txBox="1"/>
                        <wps:spPr>
                          <a:xfrm>
                            <a:off x="123825" y="1524000"/>
                            <a:ext cx="1190700" cy="914400"/>
                          </a:xfrm>
                          <a:prstGeom prst="rect">
                            <a:avLst/>
                          </a:prstGeom>
                          <a:noFill/>
                          <a:ln w="9525" cap="flat" cmpd="sng">
                            <a:solidFill>
                              <a:srgbClr val="000000"/>
                            </a:solidFill>
                            <a:prstDash val="solid"/>
                            <a:round/>
                            <a:headEnd type="none" w="sm" len="sm"/>
                            <a:tailEnd type="none" w="sm" len="sm"/>
                          </a:ln>
                        </wps:spPr>
                        <wps:txbx>
                          <w:txbxContent>
                            <w:p w14:paraId="7B62B051" w14:textId="77777777" w:rsidR="00D80789" w:rsidRDefault="00D80789" w:rsidP="00C7028A">
                              <w:pPr>
                                <w:spacing w:line="240" w:lineRule="auto"/>
                                <w:textDirection w:val="btLr"/>
                              </w:pPr>
                              <w:r>
                                <w:rPr>
                                  <w:rFonts w:ascii="Times New Roman" w:eastAsia="Times New Roman" w:hAnsi="Times New Roman" w:cs="Times New Roman"/>
                                  <w:color w:val="000000"/>
                                  <w:sz w:val="24"/>
                                </w:rPr>
                                <w:t>Concurrent I/Q Extraction from RTL SDRs</w:t>
                              </w:r>
                            </w:p>
                          </w:txbxContent>
                        </wps:txbx>
                        <wps:bodyPr spcFirstLastPara="1" wrap="square" lIns="91425" tIns="91425" rIns="91425" bIns="91425" anchor="t" anchorCtr="0"/>
                      </wps:wsp>
                      <wps:wsp>
                        <wps:cNvPr id="27" name="Text Box 27"/>
                        <wps:cNvSpPr txBox="1"/>
                        <wps:spPr>
                          <a:xfrm>
                            <a:off x="1838325" y="1524000"/>
                            <a:ext cx="1190700" cy="914400"/>
                          </a:xfrm>
                          <a:prstGeom prst="rect">
                            <a:avLst/>
                          </a:prstGeom>
                          <a:noFill/>
                          <a:ln w="9525" cap="flat" cmpd="sng">
                            <a:solidFill>
                              <a:srgbClr val="000000"/>
                            </a:solidFill>
                            <a:prstDash val="solid"/>
                            <a:round/>
                            <a:headEnd type="none" w="sm" len="sm"/>
                            <a:tailEnd type="none" w="sm" len="sm"/>
                          </a:ln>
                        </wps:spPr>
                        <wps:txbx>
                          <w:txbxContent>
                            <w:p w14:paraId="3C85A669" w14:textId="77777777" w:rsidR="00D80789" w:rsidRDefault="00D80789" w:rsidP="00C7028A">
                              <w:pPr>
                                <w:spacing w:line="240" w:lineRule="auto"/>
                                <w:textDirection w:val="btLr"/>
                              </w:pPr>
                              <w:r>
                                <w:rPr>
                                  <w:rFonts w:ascii="Times New Roman" w:eastAsia="Times New Roman" w:hAnsi="Times New Roman" w:cs="Times New Roman"/>
                                  <w:color w:val="000000"/>
                                  <w:sz w:val="24"/>
                                </w:rPr>
                                <w:t>Cross Correlation of I/Q Samples</w:t>
                              </w:r>
                            </w:p>
                          </w:txbxContent>
                        </wps:txbx>
                        <wps:bodyPr spcFirstLastPara="1" wrap="square" lIns="91425" tIns="91425" rIns="91425" bIns="91425" anchor="t" anchorCtr="0"/>
                      </wps:wsp>
                      <wps:wsp>
                        <wps:cNvPr id="28" name="Straight Arrow Connector 28"/>
                        <wps:cNvCnPr/>
                        <wps:spPr>
                          <a:xfrm>
                            <a:off x="1314525" y="1981200"/>
                            <a:ext cx="523800" cy="0"/>
                          </a:xfrm>
                          <a:prstGeom prst="straightConnector1">
                            <a:avLst/>
                          </a:prstGeom>
                          <a:noFill/>
                          <a:ln w="19050" cap="flat" cmpd="sng">
                            <a:solidFill>
                              <a:srgbClr val="000000"/>
                            </a:solidFill>
                            <a:prstDash val="solid"/>
                            <a:round/>
                            <a:headEnd type="none" w="med" len="med"/>
                            <a:tailEnd type="triangle" w="med" len="med"/>
                          </a:ln>
                        </wps:spPr>
                        <wps:bodyPr/>
                      </wps:wsp>
                      <wps:wsp>
                        <wps:cNvPr id="29" name="Text Box 29"/>
                        <wps:cNvSpPr txBox="1"/>
                        <wps:spPr>
                          <a:xfrm>
                            <a:off x="3552825" y="1524000"/>
                            <a:ext cx="1240442" cy="914400"/>
                          </a:xfrm>
                          <a:prstGeom prst="rect">
                            <a:avLst/>
                          </a:prstGeom>
                          <a:noFill/>
                          <a:ln w="9525" cap="flat" cmpd="sng">
                            <a:solidFill>
                              <a:srgbClr val="000000"/>
                            </a:solidFill>
                            <a:prstDash val="solid"/>
                            <a:round/>
                            <a:headEnd type="none" w="sm" len="sm"/>
                            <a:tailEnd type="none" w="sm" len="sm"/>
                          </a:ln>
                        </wps:spPr>
                        <wps:txbx>
                          <w:txbxContent>
                            <w:p w14:paraId="39CED326" w14:textId="77777777" w:rsidR="00D80789" w:rsidRDefault="00D80789" w:rsidP="00C7028A">
                              <w:pPr>
                                <w:spacing w:line="240" w:lineRule="auto"/>
                                <w:textDirection w:val="btLr"/>
                              </w:pPr>
                              <w:r>
                                <w:rPr>
                                  <w:rFonts w:ascii="Times New Roman" w:eastAsia="Times New Roman" w:hAnsi="Times New Roman" w:cs="Times New Roman"/>
                                  <w:color w:val="000000"/>
                                  <w:sz w:val="24"/>
                                </w:rPr>
                                <w:t>Autocorrelation and Root MUSIC</w:t>
                              </w:r>
                            </w:p>
                          </w:txbxContent>
                        </wps:txbx>
                        <wps:bodyPr spcFirstLastPara="1" wrap="square" lIns="91425" tIns="91425" rIns="91425" bIns="91425" anchor="t" anchorCtr="0"/>
                      </wps:wsp>
                      <wps:wsp>
                        <wps:cNvPr id="30" name="Straight Arrow Connector 30"/>
                        <wps:cNvCnPr/>
                        <wps:spPr>
                          <a:xfrm>
                            <a:off x="3029025" y="1981200"/>
                            <a:ext cx="523800" cy="0"/>
                          </a:xfrm>
                          <a:prstGeom prst="straightConnector1">
                            <a:avLst/>
                          </a:prstGeom>
                          <a:noFill/>
                          <a:ln w="19050" cap="flat" cmpd="sng">
                            <a:solidFill>
                              <a:srgbClr val="000000"/>
                            </a:solidFill>
                            <a:prstDash val="solid"/>
                            <a:round/>
                            <a:headEnd type="none" w="med" len="med"/>
                            <a:tailEnd type="triangle" w="med" len="med"/>
                          </a:ln>
                        </wps:spPr>
                        <wps:bodyPr/>
                      </wps:wsp>
                      <wps:wsp>
                        <wps:cNvPr id="31" name="Text Box 31"/>
                        <wps:cNvSpPr txBox="1"/>
                        <wps:spPr>
                          <a:xfrm>
                            <a:off x="5267325" y="1513932"/>
                            <a:ext cx="1271907" cy="923661"/>
                          </a:xfrm>
                          <a:prstGeom prst="rect">
                            <a:avLst/>
                          </a:prstGeom>
                          <a:noFill/>
                          <a:ln w="9525" cap="flat" cmpd="sng">
                            <a:solidFill>
                              <a:srgbClr val="000000"/>
                            </a:solidFill>
                            <a:prstDash val="solid"/>
                            <a:round/>
                            <a:headEnd type="none" w="sm" len="sm"/>
                            <a:tailEnd type="none" w="sm" len="sm"/>
                          </a:ln>
                        </wps:spPr>
                        <wps:txbx>
                          <w:txbxContent>
                            <w:p w14:paraId="2FCC225C" w14:textId="77777777" w:rsidR="00D80789" w:rsidRDefault="00D80789" w:rsidP="00C7028A">
                              <w:pPr>
                                <w:spacing w:line="240" w:lineRule="auto"/>
                                <w:textDirection w:val="btLr"/>
                              </w:pPr>
                              <w:r>
                                <w:rPr>
                                  <w:rFonts w:ascii="Times New Roman" w:eastAsia="Times New Roman" w:hAnsi="Times New Roman" w:cs="Times New Roman"/>
                                  <w:color w:val="000000"/>
                                  <w:sz w:val="24"/>
                                </w:rPr>
                                <w:t>Timestamp and Transmit Data to Central Basestation</w:t>
                              </w:r>
                            </w:p>
                          </w:txbxContent>
                        </wps:txbx>
                        <wps:bodyPr spcFirstLastPara="1" wrap="square" lIns="91425" tIns="91425" rIns="91425" bIns="91425" anchor="t" anchorCtr="0"/>
                      </wps:wsp>
                      <wps:wsp>
                        <wps:cNvPr id="192" name="Straight Arrow Connector 192"/>
                        <wps:cNvCnPr>
                          <a:stCxn id="29" idx="3"/>
                        </wps:cNvCnPr>
                        <wps:spPr>
                          <a:xfrm>
                            <a:off x="4793267" y="1981104"/>
                            <a:ext cx="474059" cy="0"/>
                          </a:xfrm>
                          <a:prstGeom prst="straightConnector1">
                            <a:avLst/>
                          </a:prstGeom>
                          <a:noFill/>
                          <a:ln w="19050" cap="flat" cmpd="sng">
                            <a:solidFill>
                              <a:srgbClr val="000000"/>
                            </a:solidFill>
                            <a:prstDash val="solid"/>
                            <a:round/>
                            <a:headEnd type="none" w="med" len="med"/>
                            <a:tailEnd type="triangle" w="med" len="med"/>
                          </a:ln>
                        </wps:spPr>
                        <wps:bodyPr/>
                      </wps:wsp>
                    </wpg:wgp>
                  </a:graphicData>
                </a:graphic>
              </wp:inline>
            </w:drawing>
          </mc:Choice>
          <mc:Fallback>
            <w:pict>
              <v:group w14:anchorId="1853AC97" id="Group 25" o:spid="_x0000_s1026" style="width:474pt;height:68.85pt;mso-position-horizontal-relative:char;mso-position-vertical-relative:line" coordorigin="1238,15139" coordsize="64154,92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">
                <v:shapetype id="_x0000_t202" coordsize="21600,21600" o:spt="202" path="m,l,21600r21600,l21600,xe">
                  <v:stroke joinstyle="miter"/>
                  <v:path gradientshapeok="t" o:connecttype="rect"/>
                </v:shapetype>
                <v:shape id="Text Box 26" o:spid="_x0000_s1027" type="#_x0000_t202" style="position:absolute;left:1238;top:15240;width:11907;height:91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9WUz8MA&#10;AADbAAAADwAAAGRycy9kb3ducmV2LnhtbESPQYvCMBSE7wv+h/AEb2tqEa3VKKKs7tXqQW/P5tkW&#10;m5fSZLX++83CgsdhZr5hFqvO1OJBrassKxgNIxDEudUVFwpOx6/PBITzyBpry6TgRQ5Wy97HAlNt&#10;n3ygR+YLESDsUlRQet+kUrq8JINuaBvi4N1sa9AH2RZSt/gMcFPLOIom0mDFYaHEhjYl5ffsxyiY&#10;Nrvrbbve1clhP0viy3TcbbOzUoN+t56D8NT5d/i//a0VxBP4+xJ+gF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9WUz8MAAADbAAAADwAAAAAAAAAAAAAAAACYAgAAZHJzL2Rv&#10;d25yZXYueG1sUEsFBgAAAAAEAAQA9QAAAIgDAAAAAA==&#10;" filled="f">
                  <v:stroke startarrowwidth="narrow" startarrowlength="short" endarrowwidth="narrow" endarrowlength="short" joinstyle="round"/>
                  <v:textbox inset="2.53958mm,2.53958mm,2.53958mm,2.53958mm">
                    <w:txbxContent>
                      <w:p w14:paraId="7B62B051" w14:textId="77777777" w:rsidR="00D80789" w:rsidRDefault="00D80789" w:rsidP="00C7028A">
                        <w:pPr>
                          <w:spacing w:line="240" w:lineRule="auto"/>
                          <w:textDirection w:val="btLr"/>
                        </w:pPr>
                        <w:r>
                          <w:rPr>
                            <w:rFonts w:ascii="Times New Roman" w:eastAsia="Times New Roman" w:hAnsi="Times New Roman" w:cs="Times New Roman"/>
                            <w:color w:val="000000"/>
                            <w:sz w:val="24"/>
                          </w:rPr>
                          <w:t>Concurrent I/Q Extraction from RTL SDRs</w:t>
                        </w:r>
                      </w:p>
                    </w:txbxContent>
                  </v:textbox>
                </v:shape>
                <v:shape id="Text Box 27" o:spid="_x0000_s1028" type="#_x0000_t202" style="position:absolute;left:18383;top:15240;width:11907;height:91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JkxVMMA&#10;AADbAAAADwAAAGRycy9kb3ducmV2LnhtbESPQWvCQBSE7wX/w/IEb3VjKE2auoootV6NHuztNftM&#10;gtm3Ibtq/PeuIHgcZuYbZjrvTSMu1LnasoLJOAJBXFhdc6lgv/t5T0E4j6yxsUwKbuRgPhu8TTHT&#10;9spbuuS+FAHCLkMFlfdtJqUrKjLoxrYlDt7RdgZ9kF0pdYfXADeNjKPoUxqsOSxU2NKyouKUn42C&#10;pF3/H1eLdZNuf7/S+C/56Ff5QanRsF98g/DU+1f42d5oBXECjy/hB8jZ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JkxVMMAAADbAAAADwAAAAAAAAAAAAAAAACYAgAAZHJzL2Rv&#10;d25yZXYueG1sUEsFBgAAAAAEAAQA9QAAAIgDAAAAAA==&#10;" filled="f">
                  <v:stroke startarrowwidth="narrow" startarrowlength="short" endarrowwidth="narrow" endarrowlength="short" joinstyle="round"/>
                  <v:textbox inset="2.53958mm,2.53958mm,2.53958mm,2.53958mm">
                    <w:txbxContent>
                      <w:p w14:paraId="3C85A669" w14:textId="77777777" w:rsidR="00D80789" w:rsidRDefault="00D80789" w:rsidP="00C7028A">
                        <w:pPr>
                          <w:spacing w:line="240" w:lineRule="auto"/>
                          <w:textDirection w:val="btLr"/>
                        </w:pPr>
                        <w:r>
                          <w:rPr>
                            <w:rFonts w:ascii="Times New Roman" w:eastAsia="Times New Roman" w:hAnsi="Times New Roman" w:cs="Times New Roman"/>
                            <w:color w:val="000000"/>
                            <w:sz w:val="24"/>
                          </w:rPr>
                          <w:t>Cross Correlation of I/Q Samples</w:t>
                        </w:r>
                      </w:p>
                    </w:txbxContent>
                  </v:textbox>
                </v:shape>
                <v:shapetype id="_x0000_t32" coordsize="21600,21600" o:spt="32" o:oned="t" path="m,l21600,21600e" filled="f">
                  <v:path arrowok="t" fillok="f" o:connecttype="none"/>
                  <o:lock v:ext="edit" shapetype="t"/>
                </v:shapetype>
                <v:shape id="Straight Arrow Connector 28" o:spid="_x0000_s1029" type="#_x0000_t32" style="position:absolute;left:13145;top:19812;width:523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bfr070AAADbAAAADwAAAGRycy9kb3ducmV2LnhtbERPzQ7BQBC+S7zDZiRubDmIlCUICUfV&#10;g+PojrbRnW26q8rT24PE8cv3v1x3phItNa60rGAyjkAQZ1aXnCtIL4fRHITzyBory6TgTQ7Wq35v&#10;ibG2Lz5Tm/hchBB2MSoovK9jKV1WkEE3tjVx4O62MegDbHKpG3yFcFPJaRTNpMGSQ0OBNe0Kyh7J&#10;0yjYpc823bZJvT9vr5O8Ou2Pt0+q1HDQbRYgPHX+L/65j1rBNIwNX8IPkKsvAA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M2369O9AAAA2wAAAA8AAAAAAAAAAAAAAAAAoQIA&#10;AGRycy9kb3ducmV2LnhtbFBLBQYAAAAABAAEAPkAAACLAwAAAAA=&#10;" strokeweight="1.5pt">
                  <v:stroke endarrow="block"/>
                </v:shape>
                <v:shape id="Text Box 29" o:spid="_x0000_s1030" type="#_x0000_t202" style="position:absolute;left:35528;top:15240;width:12404;height:91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oAvcUA&#10;AADbAAAADwAAAGRycy9kb3ducmV2LnhtbESPQWvCQBSE7wX/w/KE3urGUJqYuoagNPVq2kN7e80+&#10;k2D2bciumv57t1DwOMzMN8w6n0wvLjS6zrKC5SICQVxb3XGj4PPj7SkF4Tyyxt4yKfglB/lm9rDG&#10;TNsrH+hS+UYECLsMFbTeD5mUrm7JoFvYgTh4Rzsa9EGOjdQjXgPc9DKOohdpsOOw0OJA25bqU3U2&#10;CpKh/DnuirJPD++rNP5Onqdd9aXU43wqXkF4mvw9/N/eawXxCv6+hB8gN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6SgC9xQAAANsAAAAPAAAAAAAAAAAAAAAAAJgCAABkcnMv&#10;ZG93bnJldi54bWxQSwUGAAAAAAQABAD1AAAAigMAAAAA&#10;" filled="f">
                  <v:stroke startarrowwidth="narrow" startarrowlength="short" endarrowwidth="narrow" endarrowlength="short" joinstyle="round"/>
                  <v:textbox inset="2.53958mm,2.53958mm,2.53958mm,2.53958mm">
                    <w:txbxContent>
                      <w:p w14:paraId="39CED326" w14:textId="77777777" w:rsidR="00D80789" w:rsidRDefault="00D80789" w:rsidP="00C7028A">
                        <w:pPr>
                          <w:spacing w:line="240" w:lineRule="auto"/>
                          <w:textDirection w:val="btLr"/>
                        </w:pPr>
                        <w:r>
                          <w:rPr>
                            <w:rFonts w:ascii="Times New Roman" w:eastAsia="Times New Roman" w:hAnsi="Times New Roman" w:cs="Times New Roman"/>
                            <w:color w:val="000000"/>
                            <w:sz w:val="24"/>
                          </w:rPr>
                          <w:t>Autocorrelation and Root MUSIC</w:t>
                        </w:r>
                      </w:p>
                    </w:txbxContent>
                  </v:textbox>
                </v:shape>
                <v:shape id="Straight Arrow Connector 30" o:spid="_x0000_s1031" type="#_x0000_t32" style="position:absolute;left:30290;top:19812;width:523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hhxCMAAAADbAAAADwAAAGRycy9kb3ducmV2LnhtbERPTYvCMBC9C/6HMAveNK0LItVYVnHB&#10;PVp78Dg2Y1tsJqWJte6vNwfB4+N9r9PBNKKnztWWFcSzCARxYXXNpYL89DtdgnAeWWNjmRQ8yUG6&#10;GY/WmGj74CP1mS9FCGGXoILK+zaR0hUVGXQz2xIH7mo7gz7ArpS6w0cIN42cR9FCGqw5NFTY0q6i&#10;4pbdjYJdfu/zbZ+1++P2HJfN3/5w+c+VmnwNPysQngb/Eb/dB63gO6wPX8IPkJsX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YYcQjAAAAA2wAAAA8AAAAAAAAAAAAAAAAA&#10;oQIAAGRycy9kb3ducmV2LnhtbFBLBQYAAAAABAAEAPkAAACOAwAAAAA=&#10;" strokeweight="1.5pt">
                  <v:stroke endarrow="block"/>
                </v:shape>
                <v:shape id="Text Box 31" o:spid="_x0000_s1032" type="#_x0000_t202" style="position:absolute;left:52673;top:15139;width:12719;height:92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eWaZsUA&#10;AADbAAAADwAAAGRycy9kb3ducmV2LnhtbESPzW7CMBCE75X6DtZW6q1xgKqkAYMQqNAraQ9w28ab&#10;HxGvI9uF8PYYqVKPo5n5RjNfDqYTZ3K+taxglKQgiEurW64VfH99vGQgfEDW2FkmBVfysFw8Pswx&#10;1/bCezoXoRYRwj5HBU0IfS6lLxsy6BPbE0evss5giNLVUju8RLjp5DhN36TBluNCgz2tGypPxa9R&#10;MO23P9Vmte2y/e49Gx+nr8OmOCj1/DSsZiACDeE//Nf+1AomI7h/iT9ALm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5ZpmxQAAANsAAAAPAAAAAAAAAAAAAAAAAJgCAABkcnMv&#10;ZG93bnJldi54bWxQSwUGAAAAAAQABAD1AAAAigMAAAAA&#10;" filled="f">
                  <v:stroke startarrowwidth="narrow" startarrowlength="short" endarrowwidth="narrow" endarrowlength="short" joinstyle="round"/>
                  <v:textbox inset="2.53958mm,2.53958mm,2.53958mm,2.53958mm">
                    <w:txbxContent>
                      <w:p w14:paraId="2FCC225C" w14:textId="77777777" w:rsidR="00D80789" w:rsidRDefault="00D80789" w:rsidP="00C7028A">
                        <w:pPr>
                          <w:spacing w:line="240" w:lineRule="auto"/>
                          <w:textDirection w:val="btLr"/>
                        </w:pPr>
                        <w:r>
                          <w:rPr>
                            <w:rFonts w:ascii="Times New Roman" w:eastAsia="Times New Roman" w:hAnsi="Times New Roman" w:cs="Times New Roman"/>
                            <w:color w:val="000000"/>
                            <w:sz w:val="24"/>
                          </w:rPr>
                          <w:t>Timestamp and Transmit Data to Central Basestation</w:t>
                        </w:r>
                      </w:p>
                    </w:txbxContent>
                  </v:textbox>
                </v:shape>
                <v:shape id="Straight Arrow Connector 192" o:spid="_x0000_s1033" type="#_x0000_t32" style="position:absolute;left:47932;top:19811;width:474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K/xKsAAAADcAAAADwAAAGRycy9kb3ducmV2LnhtbERPTYvCMBC9C/6HMMLeNNXD4lajqCjo&#10;0W4PHsdmbIvNpDSxVn+9EQRv83ifM192phItNa60rGA8ikAQZ1aXnCtI/3fDKQjnkTVWlknBgxws&#10;F/3eHGNt73ykNvG5CCHsYlRQeF/HUrqsIINuZGviwF1sY9AH2ORSN3gP4aaSkyj6lQZLDg0F1rQp&#10;KLsmN6Ngk97adN0m9fa4Po3z6rDdn5+pUj+DbjUD4anzX/HHvddh/t8E3s+EC+TiB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Miv8SrAAAAA3AAAAA8AAAAAAAAAAAAAAAAA&#10;oQIAAGRycy9kb3ducmV2LnhtbFBLBQYAAAAABAAEAPkAAACOAwAAAAA=&#10;" strokeweight="1.5pt">
                  <v:stroke endarrow="block"/>
                </v:shape>
                <w10:anchorlock/>
              </v:group>
            </w:pict>
          </mc:Fallback>
        </mc:AlternateContent>
      </w:r>
    </w:p>
    <w:p w14:paraId="42A2AD74" w14:textId="77777777" w:rsidR="00C7028A" w:rsidRDefault="00C7028A" w:rsidP="00D54FBC">
      <w:pPr>
        <w:pStyle w:val="CommentText"/>
        <w:spacing w:line="276" w:lineRule="auto"/>
        <w:rPr>
          <w:rFonts w:ascii="Times New Roman" w:eastAsia="Times New Roman" w:hAnsi="Times New Roman" w:cs="Times New Roman"/>
          <w:sz w:val="24"/>
          <w:szCs w:val="24"/>
        </w:rPr>
      </w:pPr>
    </w:p>
    <w:p w14:paraId="75E51DD1" w14:textId="77777777" w:rsidR="00C7028A" w:rsidRDefault="00500BAA" w:rsidP="00676569">
      <w:pPr>
        <w:pStyle w:val="CommentText"/>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w:t>
      </w:r>
      <w:r w:rsidR="00C75587">
        <w:rPr>
          <w:rFonts w:ascii="Times New Roman" w:eastAsia="Times New Roman" w:hAnsi="Times New Roman" w:cs="Times New Roman"/>
          <w:sz w:val="24"/>
          <w:szCs w:val="24"/>
        </w:rPr>
        <w:t>9</w:t>
      </w:r>
      <w:r>
        <w:rPr>
          <w:rFonts w:ascii="Times New Roman" w:eastAsia="Times New Roman" w:hAnsi="Times New Roman" w:cs="Times New Roman"/>
          <w:sz w:val="24"/>
          <w:szCs w:val="24"/>
        </w:rPr>
        <w:t xml:space="preserve">: </w:t>
      </w:r>
      <w:r w:rsidR="00087D73">
        <w:rPr>
          <w:rFonts w:ascii="Times New Roman" w:eastAsia="Times New Roman" w:hAnsi="Times New Roman" w:cs="Times New Roman"/>
          <w:sz w:val="24"/>
          <w:szCs w:val="24"/>
        </w:rPr>
        <w:t xml:space="preserve">General </w:t>
      </w:r>
      <w:r>
        <w:rPr>
          <w:rFonts w:ascii="Times New Roman" w:eastAsia="Times New Roman" w:hAnsi="Times New Roman" w:cs="Times New Roman"/>
          <w:sz w:val="24"/>
          <w:szCs w:val="24"/>
        </w:rPr>
        <w:t xml:space="preserve">software procedure for </w:t>
      </w:r>
      <w:r w:rsidR="00087D73">
        <w:rPr>
          <w:rFonts w:ascii="Times New Roman" w:eastAsia="Times New Roman" w:hAnsi="Times New Roman" w:cs="Times New Roman"/>
          <w:sz w:val="24"/>
          <w:szCs w:val="24"/>
        </w:rPr>
        <w:t xml:space="preserve">the proposed </w:t>
      </w:r>
      <w:r>
        <w:rPr>
          <w:rFonts w:ascii="Times New Roman" w:eastAsia="Times New Roman" w:hAnsi="Times New Roman" w:cs="Times New Roman"/>
          <w:sz w:val="24"/>
          <w:szCs w:val="24"/>
        </w:rPr>
        <w:t>system, starting from the extraction of I/Q samples to AoA calculation and transmission.</w:t>
      </w:r>
    </w:p>
    <w:p w14:paraId="71B5E398" w14:textId="77777777" w:rsidR="00C7028A" w:rsidRDefault="00C7028A" w:rsidP="00D54FBC">
      <w:pPr>
        <w:pStyle w:val="CommentText"/>
        <w:spacing w:line="276" w:lineRule="auto"/>
        <w:rPr>
          <w:rFonts w:ascii="Times New Roman" w:eastAsia="Times New Roman" w:hAnsi="Times New Roman" w:cs="Times New Roman"/>
          <w:sz w:val="24"/>
          <w:szCs w:val="24"/>
        </w:rPr>
      </w:pPr>
    </w:p>
    <w:p w14:paraId="69E9240B" w14:textId="77777777" w:rsidR="00C7028A" w:rsidRDefault="00404595" w:rsidP="00D54FBC">
      <w:pPr>
        <w:pStyle w:val="CommentText"/>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autocorrelation step of this procedure computes a covariance matrix using subspace smoothing. This covariance matrix is inputted into the root MUSIC algorithm (Appendix C).</w:t>
      </w:r>
      <w:r w:rsidR="008E0D7A">
        <w:rPr>
          <w:rFonts w:ascii="Times New Roman" w:eastAsia="Times New Roman" w:hAnsi="Times New Roman" w:cs="Times New Roman"/>
          <w:sz w:val="24"/>
          <w:szCs w:val="24"/>
        </w:rPr>
        <w:t xml:space="preserve"> I/Q extraction, cross correlation</w:t>
      </w:r>
      <w:r w:rsidR="00683E31">
        <w:rPr>
          <w:rFonts w:ascii="Times New Roman" w:eastAsia="Times New Roman" w:hAnsi="Times New Roman" w:cs="Times New Roman"/>
          <w:sz w:val="24"/>
          <w:szCs w:val="24"/>
        </w:rPr>
        <w:t xml:space="preserve">, </w:t>
      </w:r>
      <w:r w:rsidR="008E0D7A">
        <w:rPr>
          <w:rFonts w:ascii="Times New Roman" w:eastAsia="Times New Roman" w:hAnsi="Times New Roman" w:cs="Times New Roman"/>
          <w:sz w:val="24"/>
          <w:szCs w:val="24"/>
        </w:rPr>
        <w:t xml:space="preserve">and </w:t>
      </w:r>
      <w:r w:rsidR="000E57F8">
        <w:rPr>
          <w:rFonts w:ascii="Times New Roman" w:eastAsia="Times New Roman" w:hAnsi="Times New Roman" w:cs="Times New Roman"/>
          <w:sz w:val="24"/>
          <w:szCs w:val="24"/>
        </w:rPr>
        <w:t>internetwork transmission</w:t>
      </w:r>
      <w:r>
        <w:rPr>
          <w:rFonts w:ascii="Times New Roman" w:eastAsia="Times New Roman" w:hAnsi="Times New Roman" w:cs="Times New Roman"/>
          <w:sz w:val="24"/>
          <w:szCs w:val="24"/>
        </w:rPr>
        <w:t xml:space="preserve"> </w:t>
      </w:r>
      <w:r w:rsidR="008E0D7A">
        <w:rPr>
          <w:rFonts w:ascii="Times New Roman" w:eastAsia="Times New Roman" w:hAnsi="Times New Roman" w:cs="Times New Roman"/>
          <w:sz w:val="24"/>
          <w:szCs w:val="24"/>
        </w:rPr>
        <w:t>are</w:t>
      </w:r>
      <w:r>
        <w:rPr>
          <w:rFonts w:ascii="Times New Roman" w:eastAsia="Times New Roman" w:hAnsi="Times New Roman" w:cs="Times New Roman"/>
          <w:sz w:val="24"/>
          <w:szCs w:val="24"/>
        </w:rPr>
        <w:t xml:space="preserve"> outlined in section</w:t>
      </w:r>
      <w:r w:rsidR="008E0D7A">
        <w:rPr>
          <w:rFonts w:ascii="Times New Roman" w:eastAsia="Times New Roman" w:hAnsi="Times New Roman" w:cs="Times New Roman"/>
          <w:sz w:val="24"/>
          <w:szCs w:val="24"/>
        </w:rPr>
        <w:t xml:space="preserve">s V. iii., V. v., </w:t>
      </w:r>
      <w:r w:rsidR="000E57F8">
        <w:rPr>
          <w:rFonts w:ascii="Times New Roman" w:eastAsia="Times New Roman" w:hAnsi="Times New Roman" w:cs="Times New Roman"/>
          <w:sz w:val="24"/>
          <w:szCs w:val="24"/>
        </w:rPr>
        <w:t xml:space="preserve">and </w:t>
      </w:r>
      <w:r w:rsidR="00415D1E">
        <w:rPr>
          <w:rFonts w:ascii="Times New Roman" w:eastAsia="Times New Roman" w:hAnsi="Times New Roman" w:cs="Times New Roman"/>
          <w:sz w:val="24"/>
          <w:szCs w:val="24"/>
        </w:rPr>
        <w:t xml:space="preserve">V. </w:t>
      </w:r>
      <w:r w:rsidR="000E57F8">
        <w:rPr>
          <w:rFonts w:ascii="Times New Roman" w:eastAsia="Times New Roman" w:hAnsi="Times New Roman" w:cs="Times New Roman"/>
          <w:sz w:val="24"/>
          <w:szCs w:val="24"/>
        </w:rPr>
        <w:t>v</w:t>
      </w:r>
      <w:r w:rsidR="00597E43">
        <w:rPr>
          <w:rFonts w:ascii="Times New Roman" w:eastAsia="Times New Roman" w:hAnsi="Times New Roman" w:cs="Times New Roman"/>
          <w:sz w:val="24"/>
          <w:szCs w:val="24"/>
        </w:rPr>
        <w:t>i</w:t>
      </w:r>
      <w:r w:rsidR="000E57F8">
        <w:rPr>
          <w:rFonts w:ascii="Times New Roman" w:eastAsia="Times New Roman" w:hAnsi="Times New Roman" w:cs="Times New Roman"/>
          <w:sz w:val="24"/>
          <w:szCs w:val="24"/>
        </w:rPr>
        <w:t>.</w:t>
      </w:r>
      <w:r w:rsidR="008E0D7A">
        <w:rPr>
          <w:rFonts w:ascii="Times New Roman" w:eastAsia="Times New Roman" w:hAnsi="Times New Roman" w:cs="Times New Roman"/>
          <w:sz w:val="24"/>
          <w:szCs w:val="24"/>
        </w:rPr>
        <w:t xml:space="preserve"> respectively. </w:t>
      </w:r>
      <w:r>
        <w:rPr>
          <w:rFonts w:ascii="Times New Roman" w:eastAsia="Times New Roman" w:hAnsi="Times New Roman" w:cs="Times New Roman"/>
          <w:sz w:val="24"/>
          <w:szCs w:val="24"/>
        </w:rPr>
        <w:t xml:space="preserve"> </w:t>
      </w:r>
    </w:p>
    <w:p w14:paraId="3018B481" w14:textId="77777777" w:rsidR="003010FA" w:rsidRDefault="003010FA" w:rsidP="00D54FBC">
      <w:pPr>
        <w:pStyle w:val="CommentText"/>
        <w:spacing w:line="276" w:lineRule="auto"/>
        <w:rPr>
          <w:rFonts w:ascii="Times New Roman" w:eastAsia="Times New Roman" w:hAnsi="Times New Roman" w:cs="Times New Roman"/>
          <w:sz w:val="24"/>
          <w:szCs w:val="24"/>
        </w:rPr>
      </w:pPr>
    </w:p>
    <w:p w14:paraId="3ED19207" w14:textId="77777777" w:rsidR="003010FA" w:rsidRDefault="003010FA" w:rsidP="00D54FBC">
      <w:pPr>
        <w:rPr>
          <w:rFonts w:ascii="Times New Roman" w:eastAsia="Times New Roman" w:hAnsi="Times New Roman" w:cs="Times New Roman"/>
          <w:sz w:val="24"/>
          <w:szCs w:val="24"/>
        </w:rPr>
      </w:pPr>
      <w:r>
        <w:rPr>
          <w:rFonts w:ascii="Times New Roman" w:eastAsia="Times New Roman" w:hAnsi="Times New Roman" w:cs="Times New Roman"/>
          <w:sz w:val="24"/>
          <w:szCs w:val="24"/>
        </w:rPr>
        <w:t>V.iii. Sampling from the RTL SDR</w:t>
      </w:r>
    </w:p>
    <w:p w14:paraId="08DBF63B" w14:textId="77777777" w:rsidR="003010FA" w:rsidRDefault="003010FA" w:rsidP="00D54FBC">
      <w:pPr>
        <w:rPr>
          <w:rFonts w:ascii="Times New Roman" w:eastAsia="Times New Roman" w:hAnsi="Times New Roman" w:cs="Times New Roman"/>
          <w:sz w:val="24"/>
          <w:szCs w:val="24"/>
        </w:rPr>
      </w:pPr>
    </w:p>
    <w:p w14:paraId="7981E72F" w14:textId="77777777" w:rsidR="00446AAF" w:rsidRDefault="003010FA" w:rsidP="00D54FBC">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Since RTL-SDRs use a quadrature demodulator, radio signals are sampled into in-phase and quadrature values corresponding to the real and imaginary components of an incoming RF signal. Parallel I/Q extraction from multiple RTL SDR receivers can be retrieved </w:t>
      </w:r>
      <w:r w:rsidR="00446AAF">
        <w:rPr>
          <w:rFonts w:ascii="Times New Roman" w:eastAsia="Times New Roman" w:hAnsi="Times New Roman" w:cs="Times New Roman"/>
          <w:sz w:val="24"/>
          <w:szCs w:val="24"/>
        </w:rPr>
        <w:t>by writing to a file from the Raspbian terminal using the following code once RTL SDR drivers ar</w:t>
      </w:r>
      <w:r w:rsidR="00DC7A53">
        <w:rPr>
          <w:rFonts w:ascii="Times New Roman" w:eastAsia="Times New Roman" w:hAnsi="Times New Roman" w:cs="Times New Roman"/>
          <w:sz w:val="24"/>
          <w:szCs w:val="24"/>
        </w:rPr>
        <w:t xml:space="preserve">e setup correctly (following steps 0-2 in this </w:t>
      </w:r>
      <w:hyperlink r:id="rId17" w:history="1">
        <w:r w:rsidR="00DC7A53" w:rsidRPr="00DC7A53">
          <w:rPr>
            <w:rStyle w:val="Hyperlink"/>
            <w:rFonts w:ascii="Times New Roman" w:eastAsia="Times New Roman" w:hAnsi="Times New Roman" w:cs="Times New Roman"/>
            <w:sz w:val="24"/>
            <w:szCs w:val="24"/>
          </w:rPr>
          <w:t>link</w:t>
        </w:r>
      </w:hyperlink>
      <w:r w:rsidR="00DC7A53">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p>
    <w:p w14:paraId="078EE74B" w14:textId="77777777" w:rsidR="00683E31" w:rsidRPr="0000054F" w:rsidRDefault="00683E31" w:rsidP="00D54FBC">
      <w:pPr>
        <w:rPr>
          <w:rFonts w:ascii="Courier New" w:eastAsia="Times New Roman" w:hAnsi="Courier New" w:cs="Courier New"/>
          <w:sz w:val="20"/>
          <w:szCs w:val="20"/>
        </w:rPr>
      </w:pPr>
    </w:p>
    <w:p w14:paraId="104BED68" w14:textId="77777777" w:rsidR="00683E31" w:rsidRPr="0000054F" w:rsidRDefault="00683E31" w:rsidP="00D54FBC">
      <w:pPr>
        <w:rPr>
          <w:rFonts w:ascii="Courier New" w:eastAsia="Times New Roman" w:hAnsi="Courier New" w:cs="Courier New"/>
          <w:sz w:val="20"/>
          <w:szCs w:val="20"/>
        </w:rPr>
      </w:pPr>
      <w:r w:rsidRPr="0000054F">
        <w:rPr>
          <w:rFonts w:ascii="Courier New" w:eastAsia="Times New Roman" w:hAnsi="Courier New" w:cs="Courier New"/>
          <w:sz w:val="20"/>
          <w:szCs w:val="20"/>
        </w:rPr>
        <w:t xml:space="preserve">rtl_sdr -d0 -f 1125000000 -g 35 -s 2500000 -n 50000000 -N FMcapture0-2.dat &amp; </w:t>
      </w:r>
    </w:p>
    <w:p w14:paraId="4BDF7B5C" w14:textId="77777777" w:rsidR="00683E31" w:rsidRPr="0000054F" w:rsidRDefault="00683E31" w:rsidP="00D54FBC">
      <w:pPr>
        <w:rPr>
          <w:rFonts w:ascii="Courier New" w:eastAsia="Times New Roman" w:hAnsi="Courier New" w:cs="Courier New"/>
          <w:sz w:val="20"/>
          <w:szCs w:val="20"/>
        </w:rPr>
      </w:pPr>
      <w:r w:rsidRPr="0000054F">
        <w:rPr>
          <w:rFonts w:ascii="Courier New" w:eastAsia="Times New Roman" w:hAnsi="Courier New" w:cs="Courier New"/>
          <w:sz w:val="20"/>
          <w:szCs w:val="20"/>
        </w:rPr>
        <w:t>rtl_sdr -d1 -f 1125000000 -g 35 -s 2500000 -n 50000000 -N FMcapture1-2.dat &amp;</w:t>
      </w:r>
    </w:p>
    <w:p w14:paraId="578C4453" w14:textId="77777777" w:rsidR="00683E31" w:rsidRPr="0000054F" w:rsidRDefault="00683E31" w:rsidP="00D54FBC">
      <w:pPr>
        <w:rPr>
          <w:rFonts w:ascii="Courier New" w:eastAsia="Times New Roman" w:hAnsi="Courier New" w:cs="Courier New"/>
          <w:sz w:val="20"/>
          <w:szCs w:val="20"/>
        </w:rPr>
      </w:pPr>
      <w:r w:rsidRPr="0000054F">
        <w:rPr>
          <w:rFonts w:ascii="Courier New" w:eastAsia="Times New Roman" w:hAnsi="Courier New" w:cs="Courier New"/>
          <w:sz w:val="20"/>
          <w:szCs w:val="20"/>
        </w:rPr>
        <w:t xml:space="preserve">rtl_sdr -d2 -f 1125000000 -g 35 -s 2500000 -n 50000000 -N FMcapture2-2.dat &amp; </w:t>
      </w:r>
    </w:p>
    <w:p w14:paraId="3B25FE11" w14:textId="77777777" w:rsidR="00446AAF" w:rsidRPr="0000054F" w:rsidRDefault="00683E31" w:rsidP="00D54FBC">
      <w:pPr>
        <w:rPr>
          <w:rFonts w:ascii="Courier New" w:eastAsia="Times New Roman" w:hAnsi="Courier New" w:cs="Courier New"/>
          <w:sz w:val="20"/>
          <w:szCs w:val="20"/>
        </w:rPr>
      </w:pPr>
      <w:r w:rsidRPr="0000054F">
        <w:rPr>
          <w:rFonts w:ascii="Courier New" w:eastAsia="Times New Roman" w:hAnsi="Courier New" w:cs="Courier New"/>
          <w:sz w:val="20"/>
          <w:szCs w:val="20"/>
        </w:rPr>
        <w:t>rtl_sdr -d2 -f 1125000000 -g 35 -s 2500000 -n 50000000 -N FMcapture2-2.dat &amp;</w:t>
      </w:r>
    </w:p>
    <w:p w14:paraId="3B90AAD1" w14:textId="77777777" w:rsidR="00446AAF" w:rsidRDefault="00446AAF" w:rsidP="00D54FBC">
      <w:pPr>
        <w:rPr>
          <w:rFonts w:ascii="Times New Roman" w:eastAsia="Times New Roman" w:hAnsi="Times New Roman" w:cs="Times New Roman"/>
          <w:sz w:val="24"/>
          <w:szCs w:val="24"/>
        </w:rPr>
      </w:pPr>
    </w:p>
    <w:p w14:paraId="37F5E932" w14:textId="77777777" w:rsidR="00B02817" w:rsidRDefault="00683E31" w:rsidP="00D54FBC">
      <w:pPr>
        <w:rPr>
          <w:rFonts w:ascii="Times New Roman" w:eastAsia="Times New Roman" w:hAnsi="Times New Roman" w:cs="Times New Roman"/>
          <w:sz w:val="24"/>
          <w:szCs w:val="24"/>
        </w:rPr>
      </w:pPr>
      <w:r>
        <w:rPr>
          <w:rFonts w:ascii="Times New Roman" w:eastAsia="Times New Roman" w:hAnsi="Times New Roman" w:cs="Times New Roman"/>
          <w:sz w:val="24"/>
          <w:szCs w:val="24"/>
        </w:rPr>
        <w:t>Where -d specifies a RTL SDR channel, -f specifies frequency,</w:t>
      </w:r>
      <w:r w:rsidR="00B86EA6">
        <w:rPr>
          <w:rFonts w:ascii="Times New Roman" w:eastAsia="Times New Roman" w:hAnsi="Times New Roman" w:cs="Times New Roman"/>
          <w:sz w:val="24"/>
          <w:szCs w:val="24"/>
        </w:rPr>
        <w:t xml:space="preserve"> -g specifies RF gain,</w:t>
      </w:r>
      <w:r>
        <w:rPr>
          <w:rFonts w:ascii="Times New Roman" w:eastAsia="Times New Roman" w:hAnsi="Times New Roman" w:cs="Times New Roman"/>
          <w:sz w:val="24"/>
          <w:szCs w:val="24"/>
        </w:rPr>
        <w:t xml:space="preserve"> -s specifies sampling rate</w:t>
      </w:r>
      <w:r w:rsidR="00B86EA6">
        <w:rPr>
          <w:rFonts w:ascii="Times New Roman" w:eastAsia="Times New Roman" w:hAnsi="Times New Roman" w:cs="Times New Roman"/>
          <w:sz w:val="24"/>
          <w:szCs w:val="24"/>
        </w:rPr>
        <w:t xml:space="preserve"> (which equates to bandwidth)</w:t>
      </w:r>
      <w:r>
        <w:rPr>
          <w:rFonts w:ascii="Times New Roman" w:eastAsia="Times New Roman" w:hAnsi="Times New Roman" w:cs="Times New Roman"/>
          <w:sz w:val="24"/>
          <w:szCs w:val="24"/>
        </w:rPr>
        <w:t>, -n specifie</w:t>
      </w:r>
      <w:r w:rsidR="00B86EA6">
        <w:rPr>
          <w:rFonts w:ascii="Times New Roman" w:eastAsia="Times New Roman" w:hAnsi="Times New Roman" w:cs="Times New Roman"/>
          <w:sz w:val="24"/>
          <w:szCs w:val="24"/>
        </w:rPr>
        <w:t xml:space="preserve">s number of samples, </w:t>
      </w:r>
      <w:r>
        <w:rPr>
          <w:rFonts w:ascii="Times New Roman" w:eastAsia="Times New Roman" w:hAnsi="Times New Roman" w:cs="Times New Roman"/>
          <w:sz w:val="24"/>
          <w:szCs w:val="24"/>
        </w:rPr>
        <w:t>and -N specifies a file name.</w:t>
      </w:r>
      <w:r w:rsidR="00B86EA6">
        <w:rPr>
          <w:rFonts w:ascii="Times New Roman" w:eastAsia="Times New Roman" w:hAnsi="Times New Roman" w:cs="Times New Roman"/>
          <w:sz w:val="24"/>
          <w:szCs w:val="24"/>
        </w:rPr>
        <w:t xml:space="preserve"> [20] </w:t>
      </w:r>
    </w:p>
    <w:p w14:paraId="6FFFF1C3" w14:textId="77777777" w:rsidR="00B02817" w:rsidRDefault="00B02817" w:rsidP="00D54FBC">
      <w:pPr>
        <w:rPr>
          <w:rFonts w:ascii="Times New Roman" w:eastAsia="Times New Roman" w:hAnsi="Times New Roman" w:cs="Times New Roman"/>
          <w:sz w:val="24"/>
          <w:szCs w:val="24"/>
        </w:rPr>
      </w:pPr>
    </w:p>
    <w:p w14:paraId="48EAB46F" w14:textId="77777777" w:rsidR="007A74DA" w:rsidRDefault="007A74DA" w:rsidP="00D54FBC">
      <w:pPr>
        <w:rPr>
          <w:rFonts w:ascii="Times New Roman" w:eastAsia="Times New Roman" w:hAnsi="Times New Roman" w:cs="Times New Roman"/>
          <w:sz w:val="24"/>
          <w:szCs w:val="24"/>
        </w:rPr>
      </w:pPr>
      <w:r>
        <w:rPr>
          <w:rFonts w:ascii="Times New Roman" w:eastAsia="Times New Roman" w:hAnsi="Times New Roman" w:cs="Times New Roman"/>
          <w:sz w:val="24"/>
          <w:szCs w:val="24"/>
        </w:rPr>
        <w:t>V.</w:t>
      </w:r>
      <w:r w:rsidR="0005754E">
        <w:rPr>
          <w:rFonts w:ascii="Times New Roman" w:eastAsia="Times New Roman" w:hAnsi="Times New Roman" w:cs="Times New Roman"/>
          <w:sz w:val="24"/>
          <w:szCs w:val="24"/>
        </w:rPr>
        <w:t xml:space="preserve"> iv. Asynchronous Execution</w:t>
      </w:r>
    </w:p>
    <w:p w14:paraId="6F18E40F" w14:textId="77777777" w:rsidR="0005754E" w:rsidRDefault="0005754E" w:rsidP="00D54FBC">
      <w:pPr>
        <w:rPr>
          <w:rFonts w:ascii="Times New Roman" w:eastAsia="Times New Roman" w:hAnsi="Times New Roman" w:cs="Times New Roman"/>
          <w:sz w:val="24"/>
          <w:szCs w:val="24"/>
        </w:rPr>
      </w:pPr>
    </w:p>
    <w:p w14:paraId="28F1F635" w14:textId="77777777" w:rsidR="0005754E" w:rsidRDefault="0005754E" w:rsidP="00D54FBC">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Since </w:t>
      </w:r>
      <w:r w:rsidR="00DB6CA0">
        <w:rPr>
          <w:rFonts w:ascii="Times New Roman" w:eastAsia="Times New Roman" w:hAnsi="Times New Roman" w:cs="Times New Roman"/>
          <w:sz w:val="24"/>
          <w:szCs w:val="24"/>
        </w:rPr>
        <w:t>we will not be relying on GNU Radio to handle the continuous processing of samples in our software structure, we will have to design our program to run smoothly without any data overflows or AoA time lag. Since</w:t>
      </w:r>
      <w:r>
        <w:rPr>
          <w:rFonts w:ascii="Times New Roman" w:eastAsia="Times New Roman" w:hAnsi="Times New Roman" w:cs="Times New Roman"/>
          <w:sz w:val="24"/>
          <w:szCs w:val="24"/>
        </w:rPr>
        <w:t xml:space="preserve"> </w:t>
      </w:r>
      <w:r w:rsidR="00DB6CA0">
        <w:rPr>
          <w:rFonts w:ascii="Times New Roman" w:eastAsia="Times New Roman" w:hAnsi="Times New Roman" w:cs="Times New Roman"/>
          <w:sz w:val="24"/>
          <w:szCs w:val="24"/>
        </w:rPr>
        <w:t xml:space="preserve">the data samples will be processed </w:t>
      </w:r>
      <w:r>
        <w:rPr>
          <w:rFonts w:ascii="Times New Roman" w:eastAsia="Times New Roman" w:hAnsi="Times New Roman" w:cs="Times New Roman"/>
          <w:sz w:val="24"/>
          <w:szCs w:val="24"/>
        </w:rPr>
        <w:t>into separate files, the number of samples for each</w:t>
      </w:r>
      <w:r w:rsidR="00DB6CA0">
        <w:rPr>
          <w:rFonts w:ascii="Times New Roman" w:eastAsia="Times New Roman" w:hAnsi="Times New Roman" w:cs="Times New Roman"/>
          <w:sz w:val="24"/>
          <w:szCs w:val="24"/>
        </w:rPr>
        <w:t xml:space="preserve"> file will have to be chosen carefully for future steps in the software procedure. The most significant </w:t>
      </w:r>
      <w:r w:rsidR="0090684D">
        <w:rPr>
          <w:rFonts w:ascii="Times New Roman" w:eastAsia="Times New Roman" w:hAnsi="Times New Roman" w:cs="Times New Roman"/>
          <w:sz w:val="24"/>
          <w:szCs w:val="24"/>
        </w:rPr>
        <w:t>steps</w:t>
      </w:r>
      <w:r w:rsidR="00DB6CA0">
        <w:rPr>
          <w:rFonts w:ascii="Times New Roman" w:eastAsia="Times New Roman" w:hAnsi="Times New Roman" w:cs="Times New Roman"/>
          <w:sz w:val="24"/>
          <w:szCs w:val="24"/>
        </w:rPr>
        <w:t xml:space="preserve"> for </w:t>
      </w:r>
      <w:r w:rsidR="0090684D">
        <w:rPr>
          <w:rFonts w:ascii="Times New Roman" w:eastAsia="Times New Roman" w:hAnsi="Times New Roman" w:cs="Times New Roman"/>
          <w:sz w:val="24"/>
          <w:szCs w:val="24"/>
        </w:rPr>
        <w:t xml:space="preserve">choosing </w:t>
      </w:r>
      <w:r w:rsidR="00DB6CA0">
        <w:rPr>
          <w:rFonts w:ascii="Times New Roman" w:eastAsia="Times New Roman" w:hAnsi="Times New Roman" w:cs="Times New Roman"/>
          <w:sz w:val="24"/>
          <w:szCs w:val="24"/>
        </w:rPr>
        <w:t>sampling sizes include:</w:t>
      </w:r>
    </w:p>
    <w:p w14:paraId="657F1250" w14:textId="77777777" w:rsidR="00DB6CA0" w:rsidRDefault="00DB6CA0" w:rsidP="00D54FBC">
      <w:pPr>
        <w:rPr>
          <w:rFonts w:ascii="Times New Roman" w:eastAsia="Times New Roman" w:hAnsi="Times New Roman" w:cs="Times New Roman"/>
          <w:sz w:val="24"/>
          <w:szCs w:val="24"/>
        </w:rPr>
      </w:pPr>
    </w:p>
    <w:p w14:paraId="56EE76B4" w14:textId="77777777" w:rsidR="00A53CF1" w:rsidRDefault="00B3143C" w:rsidP="008D62AF">
      <w:pPr>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r w:rsidR="008D62AF">
        <w:rPr>
          <w:rFonts w:ascii="Times New Roman" w:eastAsia="Times New Roman" w:hAnsi="Times New Roman" w:cs="Times New Roman"/>
          <w:sz w:val="24"/>
          <w:szCs w:val="24"/>
        </w:rPr>
        <w:t xml:space="preserve">  </w:t>
      </w:r>
      <w:r w:rsidR="009B1B0C" w:rsidRPr="005F092E">
        <w:rPr>
          <w:rFonts w:ascii="Times New Roman" w:eastAsia="Times New Roman" w:hAnsi="Times New Roman" w:cs="Times New Roman"/>
          <w:sz w:val="24"/>
          <w:szCs w:val="24"/>
        </w:rPr>
        <w:t xml:space="preserve">Cross Correlation Length and Rate: Given the potential uncertainty in sample conversion start time, </w:t>
      </w:r>
      <w:r w:rsidR="000941BA" w:rsidRPr="005F092E">
        <w:rPr>
          <w:rFonts w:ascii="Times New Roman" w:eastAsia="Times New Roman" w:hAnsi="Times New Roman" w:cs="Times New Roman"/>
          <w:sz w:val="24"/>
          <w:szCs w:val="24"/>
        </w:rPr>
        <w:t>a substantial length of data will have to be inputted to the cross correlation function</w:t>
      </w:r>
      <w:r w:rsidR="009B1B0C" w:rsidRPr="005F092E">
        <w:rPr>
          <w:rFonts w:ascii="Times New Roman" w:eastAsia="Times New Roman" w:hAnsi="Times New Roman" w:cs="Times New Roman"/>
          <w:sz w:val="24"/>
          <w:szCs w:val="24"/>
        </w:rPr>
        <w:t xml:space="preserve"> </w:t>
      </w:r>
      <w:r w:rsidR="000941BA" w:rsidRPr="005F092E">
        <w:rPr>
          <w:rFonts w:ascii="Times New Roman" w:eastAsia="Times New Roman" w:hAnsi="Times New Roman" w:cs="Times New Roman"/>
          <w:sz w:val="24"/>
          <w:szCs w:val="24"/>
        </w:rPr>
        <w:t>[9]. 262,144 samples would be a good place to start. Since this long cross correlation is expensive, the cross correlation function will be called at a set rate (every 10 iterations – every 2,621,440 samples). For this reason, the main script will create data files with 262,144 samples dedicated to cross correlation.</w:t>
      </w:r>
      <w:r w:rsidR="00A53CF1">
        <w:rPr>
          <w:rFonts w:ascii="Times New Roman" w:eastAsia="Times New Roman" w:hAnsi="Times New Roman" w:cs="Times New Roman"/>
          <w:sz w:val="24"/>
          <w:szCs w:val="24"/>
        </w:rPr>
        <w:t xml:space="preserve"> Also, the main script will make sure the receiver channels are switched to the noise source before the 262,144 samples are collected. This is to ensure that the alignment of channels will be based on a reference signal, and not on a signal transmission. </w:t>
      </w:r>
    </w:p>
    <w:p w14:paraId="154CC9F5" w14:textId="77777777" w:rsidR="00A53CF1" w:rsidRDefault="00A53CF1" w:rsidP="008D62AF">
      <w:pPr>
        <w:ind w:left="360" w:hanging="360"/>
        <w:rPr>
          <w:rFonts w:ascii="Times New Roman" w:eastAsia="Times New Roman" w:hAnsi="Times New Roman" w:cs="Times New Roman"/>
          <w:sz w:val="24"/>
          <w:szCs w:val="24"/>
        </w:rPr>
      </w:pPr>
    </w:p>
    <w:p w14:paraId="3DEC8B6E" w14:textId="77777777" w:rsidR="005F092E" w:rsidRDefault="00A53CF1" w:rsidP="008D62AF">
      <w:pPr>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0941BA" w:rsidRPr="005F092E">
        <w:rPr>
          <w:rFonts w:ascii="Times New Roman" w:eastAsia="Times New Roman" w:hAnsi="Times New Roman" w:cs="Times New Roman"/>
          <w:sz w:val="24"/>
          <w:szCs w:val="24"/>
        </w:rPr>
        <w:t>After the cross correlation function computes a delay for the three signals ahead in time, the main script will</w:t>
      </w:r>
      <w:r>
        <w:rPr>
          <w:rFonts w:ascii="Times New Roman" w:eastAsia="Times New Roman" w:hAnsi="Times New Roman" w:cs="Times New Roman"/>
          <w:sz w:val="24"/>
          <w:szCs w:val="24"/>
        </w:rPr>
        <w:t xml:space="preserve"> switch the receiver channels back to the antenna state. Then, the main script will </w:t>
      </w:r>
      <w:r w:rsidR="000941BA" w:rsidRPr="005F092E">
        <w:rPr>
          <w:rFonts w:ascii="Times New Roman" w:eastAsia="Times New Roman" w:hAnsi="Times New Roman" w:cs="Times New Roman"/>
          <w:sz w:val="24"/>
          <w:szCs w:val="24"/>
        </w:rPr>
        <w:t xml:space="preserve">create data files of </w:t>
      </w:r>
      <w:r w:rsidR="00937D3F">
        <w:rPr>
          <w:rFonts w:ascii="Times New Roman" w:eastAsia="Times New Roman" w:hAnsi="Times New Roman" w:cs="Times New Roman"/>
          <w:sz w:val="24"/>
          <w:szCs w:val="24"/>
        </w:rPr>
        <w:t xml:space="preserve">the following </w:t>
      </w:r>
      <w:r w:rsidR="000941BA" w:rsidRPr="005F092E">
        <w:rPr>
          <w:rFonts w:ascii="Times New Roman" w:eastAsia="Times New Roman" w:hAnsi="Times New Roman" w:cs="Times New Roman"/>
          <w:sz w:val="24"/>
          <w:szCs w:val="24"/>
        </w:rPr>
        <w:t>sample length</w:t>
      </w:r>
      <w:r w:rsidR="00937D3F">
        <w:rPr>
          <w:rFonts w:ascii="Times New Roman" w:eastAsia="Times New Roman" w:hAnsi="Times New Roman" w:cs="Times New Roman"/>
          <w:sz w:val="24"/>
          <w:szCs w:val="24"/>
        </w:rPr>
        <w:t xml:space="preserve">: </w:t>
      </w:r>
      <w:r w:rsidR="000941BA" w:rsidRPr="005F092E">
        <w:rPr>
          <w:rFonts w:ascii="Times New Roman" w:eastAsia="Times New Roman" w:hAnsi="Times New Roman" w:cs="Times New Roman"/>
          <w:sz w:val="24"/>
          <w:szCs w:val="24"/>
        </w:rPr>
        <w:t xml:space="preserve">2,621,440 – 262,144 + longest delay sample length. The longest delay sample length (corresponding to the signal most ahead in time) is added so that no channel runs out of samples </w:t>
      </w:r>
      <w:r w:rsidR="005F092E" w:rsidRPr="005F092E">
        <w:rPr>
          <w:rFonts w:ascii="Times New Roman" w:eastAsia="Times New Roman" w:hAnsi="Times New Roman" w:cs="Times New Roman"/>
          <w:sz w:val="24"/>
          <w:szCs w:val="24"/>
        </w:rPr>
        <w:t xml:space="preserve">after applying delays. Figure </w:t>
      </w:r>
      <w:r w:rsidR="00B44C0C">
        <w:rPr>
          <w:rFonts w:ascii="Times New Roman" w:eastAsia="Times New Roman" w:hAnsi="Times New Roman" w:cs="Times New Roman"/>
          <w:sz w:val="24"/>
          <w:szCs w:val="24"/>
        </w:rPr>
        <w:t>10</w:t>
      </w:r>
      <w:r w:rsidR="005F092E" w:rsidRPr="005F092E">
        <w:rPr>
          <w:rFonts w:ascii="Times New Roman" w:eastAsia="Times New Roman" w:hAnsi="Times New Roman" w:cs="Times New Roman"/>
          <w:sz w:val="24"/>
          <w:szCs w:val="24"/>
        </w:rPr>
        <w:t xml:space="preserve"> may help visualize this</w:t>
      </w:r>
      <w:r w:rsidR="005F092E">
        <w:rPr>
          <w:rFonts w:ascii="Times New Roman" w:eastAsia="Times New Roman" w:hAnsi="Times New Roman" w:cs="Times New Roman"/>
          <w:sz w:val="24"/>
          <w:szCs w:val="24"/>
        </w:rPr>
        <w:t>.</w:t>
      </w:r>
    </w:p>
    <w:p w14:paraId="36ADC31E" w14:textId="77777777" w:rsidR="005F092E" w:rsidRDefault="005F092E" w:rsidP="005F092E">
      <w:pPr>
        <w:rPr>
          <w:rFonts w:ascii="Times New Roman" w:eastAsia="Times New Roman" w:hAnsi="Times New Roman" w:cs="Times New Roman"/>
          <w:sz w:val="24"/>
          <w:szCs w:val="24"/>
        </w:rPr>
      </w:pPr>
    </w:p>
    <w:p w14:paraId="43232CAA" w14:textId="77777777" w:rsidR="00676569" w:rsidRDefault="00676569" w:rsidP="005F092E">
      <w:pPr>
        <w:rPr>
          <w:rFonts w:ascii="Times New Roman" w:eastAsia="Times New Roman" w:hAnsi="Times New Roman" w:cs="Times New Roman"/>
          <w:sz w:val="24"/>
          <w:szCs w:val="24"/>
        </w:rPr>
      </w:pPr>
      <w:r>
        <w:rPr>
          <w:rFonts w:ascii="Times New Roman" w:eastAsia="Times New Roman" w:hAnsi="Times New Roman" w:cs="Times New Roman"/>
          <w:b/>
          <w:noProof/>
          <w:lang w:val="en-US"/>
        </w:rPr>
        <mc:AlternateContent>
          <mc:Choice Requires="wpg">
            <w:drawing>
              <wp:anchor distT="0" distB="0" distL="114300" distR="114300" simplePos="0" relativeHeight="251664384" behindDoc="0" locked="0" layoutInCell="1" allowOverlap="1" wp14:anchorId="6976DA27" wp14:editId="0F9BF0E6">
                <wp:simplePos x="0" y="0"/>
                <wp:positionH relativeFrom="column">
                  <wp:posOffset>533400</wp:posOffset>
                </wp:positionH>
                <wp:positionV relativeFrom="paragraph">
                  <wp:posOffset>5080</wp:posOffset>
                </wp:positionV>
                <wp:extent cx="5200650" cy="2446763"/>
                <wp:effectExtent l="38100" t="0" r="0" b="0"/>
                <wp:wrapNone/>
                <wp:docPr id="15" name="Group 15"/>
                <wp:cNvGraphicFramePr/>
                <a:graphic xmlns:a="http://schemas.openxmlformats.org/drawingml/2006/main">
                  <a:graphicData uri="http://schemas.microsoft.com/office/word/2010/wordprocessingGroup">
                    <wpg:wgp>
                      <wpg:cNvGrpSpPr/>
                      <wpg:grpSpPr>
                        <a:xfrm>
                          <a:off x="0" y="0"/>
                          <a:ext cx="5200650" cy="2446763"/>
                          <a:chOff x="1111050" y="2019688"/>
                          <a:chExt cx="4818213" cy="2253887"/>
                        </a:xfrm>
                      </wpg:grpSpPr>
                      <wpg:grpSp>
                        <wpg:cNvPr id="16" name="Group 16"/>
                        <wpg:cNvGrpSpPr/>
                        <wpg:grpSpPr>
                          <a:xfrm>
                            <a:off x="1111050" y="2452613"/>
                            <a:ext cx="3426000" cy="285900"/>
                            <a:chOff x="2085975" y="2428800"/>
                            <a:chExt cx="3426000" cy="285900"/>
                          </a:xfrm>
                        </wpg:grpSpPr>
                        <wpg:grpSp>
                          <wpg:cNvPr id="17" name="Group 17"/>
                          <wpg:cNvGrpSpPr/>
                          <wpg:grpSpPr>
                            <a:xfrm>
                              <a:off x="2085975" y="2428800"/>
                              <a:ext cx="1713000" cy="285900"/>
                              <a:chOff x="2085975" y="2428800"/>
                              <a:chExt cx="1713000" cy="285900"/>
                            </a:xfrm>
                          </wpg:grpSpPr>
                          <wpg:grpSp>
                            <wpg:cNvPr id="18" name="Group 18"/>
                            <wpg:cNvGrpSpPr/>
                            <wpg:grpSpPr>
                              <a:xfrm>
                                <a:off x="2085975" y="2428800"/>
                                <a:ext cx="1370400" cy="285900"/>
                                <a:chOff x="1228725" y="824225"/>
                                <a:chExt cx="1370400" cy="285900"/>
                              </a:xfrm>
                            </wpg:grpSpPr>
                            <wps:wsp>
                              <wps:cNvPr id="21" name="Rectangle 21"/>
                              <wps:cNvSpPr/>
                              <wps:spPr>
                                <a:xfrm>
                                  <a:off x="1228725" y="824225"/>
                                  <a:ext cx="171300" cy="285900"/>
                                </a:xfrm>
                                <a:prstGeom prst="rect">
                                  <a:avLst/>
                                </a:prstGeom>
                                <a:solidFill>
                                  <a:srgbClr val="CFE2F3"/>
                                </a:solidFill>
                                <a:ln w="9525" cap="flat" cmpd="sng">
                                  <a:solidFill>
                                    <a:srgbClr val="000000"/>
                                  </a:solidFill>
                                  <a:prstDash val="solid"/>
                                  <a:round/>
                                  <a:headEnd type="none" w="sm" len="sm"/>
                                  <a:tailEnd type="none" w="sm" len="sm"/>
                                </a:ln>
                              </wps:spPr>
                              <wps:txbx>
                                <w:txbxContent>
                                  <w:p w14:paraId="033CBAAB" w14:textId="77777777" w:rsidR="00D80789" w:rsidRDefault="00D80789" w:rsidP="00B44C0C">
                                    <w:pPr>
                                      <w:spacing w:line="240" w:lineRule="auto"/>
                                      <w:textDirection w:val="btLr"/>
                                    </w:pPr>
                                  </w:p>
                                </w:txbxContent>
                              </wps:txbx>
                              <wps:bodyPr spcFirstLastPara="1" wrap="square" lIns="91425" tIns="91425" rIns="91425" bIns="91425" anchor="ctr" anchorCtr="0"/>
                            </wps:wsp>
                            <wps:wsp>
                              <wps:cNvPr id="22" name="Rectangle 22"/>
                              <wps:cNvSpPr/>
                              <wps:spPr>
                                <a:xfrm>
                                  <a:off x="1400025" y="824225"/>
                                  <a:ext cx="171300" cy="285900"/>
                                </a:xfrm>
                                <a:prstGeom prst="rect">
                                  <a:avLst/>
                                </a:prstGeom>
                                <a:solidFill>
                                  <a:srgbClr val="CFE2F3"/>
                                </a:solidFill>
                                <a:ln w="9525" cap="flat" cmpd="sng">
                                  <a:solidFill>
                                    <a:srgbClr val="000000"/>
                                  </a:solidFill>
                                  <a:prstDash val="solid"/>
                                  <a:round/>
                                  <a:headEnd type="none" w="sm" len="sm"/>
                                  <a:tailEnd type="none" w="sm" len="sm"/>
                                </a:ln>
                              </wps:spPr>
                              <wps:txbx>
                                <w:txbxContent>
                                  <w:p w14:paraId="50A69622" w14:textId="77777777" w:rsidR="00D80789" w:rsidRDefault="00D80789" w:rsidP="00B44C0C">
                                    <w:pPr>
                                      <w:spacing w:line="240" w:lineRule="auto"/>
                                      <w:textDirection w:val="btLr"/>
                                    </w:pPr>
                                  </w:p>
                                </w:txbxContent>
                              </wps:txbx>
                              <wps:bodyPr spcFirstLastPara="1" wrap="square" lIns="91425" tIns="91425" rIns="91425" bIns="91425" anchor="ctr" anchorCtr="0"/>
                            </wps:wsp>
                            <wps:wsp>
                              <wps:cNvPr id="23" name="Rectangle 23"/>
                              <wps:cNvSpPr/>
                              <wps:spPr>
                                <a:xfrm>
                                  <a:off x="1571325" y="824225"/>
                                  <a:ext cx="171300" cy="285900"/>
                                </a:xfrm>
                                <a:prstGeom prst="rect">
                                  <a:avLst/>
                                </a:prstGeom>
                                <a:solidFill>
                                  <a:srgbClr val="CFE2F3"/>
                                </a:solidFill>
                                <a:ln w="9525" cap="flat" cmpd="sng">
                                  <a:solidFill>
                                    <a:srgbClr val="000000"/>
                                  </a:solidFill>
                                  <a:prstDash val="solid"/>
                                  <a:round/>
                                  <a:headEnd type="none" w="sm" len="sm"/>
                                  <a:tailEnd type="none" w="sm" len="sm"/>
                                </a:ln>
                              </wps:spPr>
                              <wps:txbx>
                                <w:txbxContent>
                                  <w:p w14:paraId="536B00D8" w14:textId="77777777" w:rsidR="00D80789" w:rsidRDefault="00D80789" w:rsidP="00B44C0C">
                                    <w:pPr>
                                      <w:spacing w:line="240" w:lineRule="auto"/>
                                      <w:textDirection w:val="btLr"/>
                                    </w:pPr>
                                  </w:p>
                                </w:txbxContent>
                              </wps:txbx>
                              <wps:bodyPr spcFirstLastPara="1" wrap="square" lIns="91425" tIns="91425" rIns="91425" bIns="91425" anchor="ctr" anchorCtr="0"/>
                            </wps:wsp>
                            <wps:wsp>
                              <wps:cNvPr id="24" name="Rectangle 24"/>
                              <wps:cNvSpPr/>
                              <wps:spPr>
                                <a:xfrm>
                                  <a:off x="1742625" y="824225"/>
                                  <a:ext cx="171300" cy="285900"/>
                                </a:xfrm>
                                <a:prstGeom prst="rect">
                                  <a:avLst/>
                                </a:prstGeom>
                                <a:solidFill>
                                  <a:srgbClr val="CFE2F3"/>
                                </a:solidFill>
                                <a:ln w="9525" cap="flat" cmpd="sng">
                                  <a:solidFill>
                                    <a:srgbClr val="000000"/>
                                  </a:solidFill>
                                  <a:prstDash val="solid"/>
                                  <a:round/>
                                  <a:headEnd type="none" w="sm" len="sm"/>
                                  <a:tailEnd type="none" w="sm" len="sm"/>
                                </a:ln>
                              </wps:spPr>
                              <wps:txbx>
                                <w:txbxContent>
                                  <w:p w14:paraId="2F7CD900" w14:textId="77777777" w:rsidR="00D80789" w:rsidRDefault="00D80789" w:rsidP="00B44C0C">
                                    <w:pPr>
                                      <w:spacing w:line="240" w:lineRule="auto"/>
                                      <w:textDirection w:val="btLr"/>
                                    </w:pPr>
                                  </w:p>
                                </w:txbxContent>
                              </wps:txbx>
                              <wps:bodyPr spcFirstLastPara="1" wrap="square" lIns="91425" tIns="91425" rIns="91425" bIns="91425" anchor="ctr" anchorCtr="0"/>
                            </wps:wsp>
                            <wps:wsp>
                              <wps:cNvPr id="197" name="Rectangle 197"/>
                              <wps:cNvSpPr/>
                              <wps:spPr>
                                <a:xfrm>
                                  <a:off x="1913925" y="824225"/>
                                  <a:ext cx="171300" cy="285900"/>
                                </a:xfrm>
                                <a:prstGeom prst="rect">
                                  <a:avLst/>
                                </a:prstGeom>
                                <a:solidFill>
                                  <a:srgbClr val="CFE2F3"/>
                                </a:solidFill>
                                <a:ln w="9525" cap="flat" cmpd="sng">
                                  <a:solidFill>
                                    <a:srgbClr val="000000"/>
                                  </a:solidFill>
                                  <a:prstDash val="solid"/>
                                  <a:round/>
                                  <a:headEnd type="none" w="sm" len="sm"/>
                                  <a:tailEnd type="none" w="sm" len="sm"/>
                                </a:ln>
                              </wps:spPr>
                              <wps:txbx>
                                <w:txbxContent>
                                  <w:p w14:paraId="3282E8B4" w14:textId="77777777" w:rsidR="00D80789" w:rsidRDefault="00D80789" w:rsidP="00B44C0C">
                                    <w:pPr>
                                      <w:spacing w:line="240" w:lineRule="auto"/>
                                      <w:textDirection w:val="btLr"/>
                                    </w:pPr>
                                  </w:p>
                                </w:txbxContent>
                              </wps:txbx>
                              <wps:bodyPr spcFirstLastPara="1" wrap="square" lIns="91425" tIns="91425" rIns="91425" bIns="91425" anchor="ctr" anchorCtr="0"/>
                            </wps:wsp>
                            <wps:wsp>
                              <wps:cNvPr id="198" name="Rectangle 198"/>
                              <wps:cNvSpPr/>
                              <wps:spPr>
                                <a:xfrm>
                                  <a:off x="2256525" y="824225"/>
                                  <a:ext cx="171300" cy="285900"/>
                                </a:xfrm>
                                <a:prstGeom prst="rect">
                                  <a:avLst/>
                                </a:prstGeom>
                                <a:solidFill>
                                  <a:srgbClr val="CFE2F3"/>
                                </a:solidFill>
                                <a:ln w="9525" cap="flat" cmpd="sng">
                                  <a:solidFill>
                                    <a:srgbClr val="000000"/>
                                  </a:solidFill>
                                  <a:prstDash val="solid"/>
                                  <a:round/>
                                  <a:headEnd type="none" w="sm" len="sm"/>
                                  <a:tailEnd type="none" w="sm" len="sm"/>
                                </a:ln>
                              </wps:spPr>
                              <wps:txbx>
                                <w:txbxContent>
                                  <w:p w14:paraId="447CFFCF" w14:textId="77777777" w:rsidR="00D80789" w:rsidRDefault="00D80789" w:rsidP="00B44C0C">
                                    <w:pPr>
                                      <w:spacing w:line="240" w:lineRule="auto"/>
                                      <w:textDirection w:val="btLr"/>
                                    </w:pPr>
                                  </w:p>
                                </w:txbxContent>
                              </wps:txbx>
                              <wps:bodyPr spcFirstLastPara="1" wrap="square" lIns="91425" tIns="91425" rIns="91425" bIns="91425" anchor="ctr" anchorCtr="0"/>
                            </wps:wsp>
                            <wps:wsp>
                              <wps:cNvPr id="199" name="Rectangle 199"/>
                              <wps:cNvSpPr/>
                              <wps:spPr>
                                <a:xfrm>
                                  <a:off x="2427825" y="824225"/>
                                  <a:ext cx="171300" cy="285900"/>
                                </a:xfrm>
                                <a:prstGeom prst="rect">
                                  <a:avLst/>
                                </a:prstGeom>
                                <a:solidFill>
                                  <a:srgbClr val="CFE2F3"/>
                                </a:solidFill>
                                <a:ln w="9525" cap="flat" cmpd="sng">
                                  <a:solidFill>
                                    <a:srgbClr val="000000"/>
                                  </a:solidFill>
                                  <a:prstDash val="solid"/>
                                  <a:round/>
                                  <a:headEnd type="none" w="sm" len="sm"/>
                                  <a:tailEnd type="none" w="sm" len="sm"/>
                                </a:ln>
                              </wps:spPr>
                              <wps:txbx>
                                <w:txbxContent>
                                  <w:p w14:paraId="4C4EAD81" w14:textId="77777777" w:rsidR="00D80789" w:rsidRDefault="00D80789" w:rsidP="00B44C0C">
                                    <w:pPr>
                                      <w:spacing w:line="240" w:lineRule="auto"/>
                                      <w:textDirection w:val="btLr"/>
                                    </w:pPr>
                                  </w:p>
                                </w:txbxContent>
                              </wps:txbx>
                              <wps:bodyPr spcFirstLastPara="1" wrap="square" lIns="91425" tIns="91425" rIns="91425" bIns="91425" anchor="ctr" anchorCtr="0"/>
                            </wps:wsp>
                            <wps:wsp>
                              <wps:cNvPr id="200" name="Rectangle 200"/>
                              <wps:cNvSpPr/>
                              <wps:spPr>
                                <a:xfrm>
                                  <a:off x="2085225" y="824225"/>
                                  <a:ext cx="171300" cy="285900"/>
                                </a:xfrm>
                                <a:prstGeom prst="rect">
                                  <a:avLst/>
                                </a:prstGeom>
                                <a:solidFill>
                                  <a:srgbClr val="CFE2F3"/>
                                </a:solidFill>
                                <a:ln w="9525" cap="flat" cmpd="sng">
                                  <a:solidFill>
                                    <a:srgbClr val="000000"/>
                                  </a:solidFill>
                                  <a:prstDash val="solid"/>
                                  <a:round/>
                                  <a:headEnd type="none" w="sm" len="sm"/>
                                  <a:tailEnd type="none" w="sm" len="sm"/>
                                </a:ln>
                              </wps:spPr>
                              <wps:txbx>
                                <w:txbxContent>
                                  <w:p w14:paraId="4E1A4259" w14:textId="77777777" w:rsidR="00D80789" w:rsidRDefault="00D80789" w:rsidP="00B44C0C">
                                    <w:pPr>
                                      <w:spacing w:line="240" w:lineRule="auto"/>
                                      <w:textDirection w:val="btLr"/>
                                    </w:pPr>
                                  </w:p>
                                </w:txbxContent>
                              </wps:txbx>
                              <wps:bodyPr spcFirstLastPara="1" wrap="square" lIns="91425" tIns="91425" rIns="91425" bIns="91425" anchor="ctr" anchorCtr="0"/>
                            </wps:wsp>
                          </wpg:grpSp>
                          <wpg:grpSp>
                            <wpg:cNvPr id="201" name="Group 201"/>
                            <wpg:cNvGrpSpPr/>
                            <wpg:grpSpPr>
                              <a:xfrm>
                                <a:off x="3456375" y="2428800"/>
                                <a:ext cx="342600" cy="285900"/>
                                <a:chOff x="1571325" y="824225"/>
                                <a:chExt cx="342600" cy="285900"/>
                              </a:xfrm>
                            </wpg:grpSpPr>
                            <wps:wsp>
                              <wps:cNvPr id="202" name="Rectangle 202"/>
                              <wps:cNvSpPr/>
                              <wps:spPr>
                                <a:xfrm>
                                  <a:off x="1571325" y="824225"/>
                                  <a:ext cx="171300" cy="285900"/>
                                </a:xfrm>
                                <a:prstGeom prst="rect">
                                  <a:avLst/>
                                </a:prstGeom>
                                <a:solidFill>
                                  <a:srgbClr val="CFE2F3"/>
                                </a:solidFill>
                                <a:ln w="9525" cap="flat" cmpd="sng">
                                  <a:solidFill>
                                    <a:srgbClr val="000000"/>
                                  </a:solidFill>
                                  <a:prstDash val="solid"/>
                                  <a:round/>
                                  <a:headEnd type="none" w="sm" len="sm"/>
                                  <a:tailEnd type="none" w="sm" len="sm"/>
                                </a:ln>
                              </wps:spPr>
                              <wps:txbx>
                                <w:txbxContent>
                                  <w:p w14:paraId="4B2B4A51" w14:textId="77777777" w:rsidR="00D80789" w:rsidRDefault="00D80789" w:rsidP="00B44C0C">
                                    <w:pPr>
                                      <w:spacing w:line="240" w:lineRule="auto"/>
                                      <w:textDirection w:val="btLr"/>
                                    </w:pPr>
                                  </w:p>
                                </w:txbxContent>
                              </wps:txbx>
                              <wps:bodyPr spcFirstLastPara="1" wrap="square" lIns="91425" tIns="91425" rIns="91425" bIns="91425" anchor="ctr" anchorCtr="0"/>
                            </wps:wsp>
                            <wps:wsp>
                              <wps:cNvPr id="203" name="Rectangle 203"/>
                              <wps:cNvSpPr/>
                              <wps:spPr>
                                <a:xfrm>
                                  <a:off x="1742625" y="824225"/>
                                  <a:ext cx="171300" cy="285900"/>
                                </a:xfrm>
                                <a:prstGeom prst="rect">
                                  <a:avLst/>
                                </a:prstGeom>
                                <a:solidFill>
                                  <a:srgbClr val="CFE2F3"/>
                                </a:solidFill>
                                <a:ln w="9525" cap="flat" cmpd="sng">
                                  <a:solidFill>
                                    <a:srgbClr val="000000"/>
                                  </a:solidFill>
                                  <a:prstDash val="solid"/>
                                  <a:round/>
                                  <a:headEnd type="none" w="sm" len="sm"/>
                                  <a:tailEnd type="none" w="sm" len="sm"/>
                                </a:ln>
                              </wps:spPr>
                              <wps:txbx>
                                <w:txbxContent>
                                  <w:p w14:paraId="5A2CBBCE" w14:textId="77777777" w:rsidR="00D80789" w:rsidRDefault="00D80789" w:rsidP="00B44C0C">
                                    <w:pPr>
                                      <w:spacing w:line="240" w:lineRule="auto"/>
                                      <w:textDirection w:val="btLr"/>
                                    </w:pPr>
                                  </w:p>
                                </w:txbxContent>
                              </wps:txbx>
                              <wps:bodyPr spcFirstLastPara="1" wrap="square" lIns="91425" tIns="91425" rIns="91425" bIns="91425" anchor="ctr" anchorCtr="0"/>
                            </wps:wsp>
                          </wpg:grpSp>
                        </wpg:grpSp>
                        <wpg:grpSp>
                          <wpg:cNvPr id="204" name="Group 204"/>
                          <wpg:cNvGrpSpPr/>
                          <wpg:grpSpPr>
                            <a:xfrm>
                              <a:off x="3798975" y="2428800"/>
                              <a:ext cx="1713000" cy="285900"/>
                              <a:chOff x="2085975" y="2428800"/>
                              <a:chExt cx="1713000" cy="285900"/>
                            </a:xfrm>
                          </wpg:grpSpPr>
                          <wpg:grpSp>
                            <wpg:cNvPr id="205" name="Group 205"/>
                            <wpg:cNvGrpSpPr/>
                            <wpg:grpSpPr>
                              <a:xfrm>
                                <a:off x="2085975" y="2428800"/>
                                <a:ext cx="1370400" cy="285900"/>
                                <a:chOff x="1228725" y="824225"/>
                                <a:chExt cx="1370400" cy="285900"/>
                              </a:xfrm>
                            </wpg:grpSpPr>
                            <wps:wsp>
                              <wps:cNvPr id="206" name="Rectangle 206"/>
                              <wps:cNvSpPr/>
                              <wps:spPr>
                                <a:xfrm>
                                  <a:off x="1228725" y="824225"/>
                                  <a:ext cx="171300" cy="285900"/>
                                </a:xfrm>
                                <a:prstGeom prst="rect">
                                  <a:avLst/>
                                </a:prstGeom>
                                <a:solidFill>
                                  <a:srgbClr val="CFE2F3"/>
                                </a:solidFill>
                                <a:ln w="9525" cap="flat" cmpd="sng">
                                  <a:solidFill>
                                    <a:srgbClr val="000000"/>
                                  </a:solidFill>
                                  <a:prstDash val="solid"/>
                                  <a:round/>
                                  <a:headEnd type="none" w="sm" len="sm"/>
                                  <a:tailEnd type="none" w="sm" len="sm"/>
                                </a:ln>
                              </wps:spPr>
                              <wps:txbx>
                                <w:txbxContent>
                                  <w:p w14:paraId="4FBFE6EF" w14:textId="77777777" w:rsidR="00D80789" w:rsidRDefault="00D80789" w:rsidP="00B44C0C">
                                    <w:pPr>
                                      <w:spacing w:line="240" w:lineRule="auto"/>
                                      <w:textDirection w:val="btLr"/>
                                    </w:pPr>
                                  </w:p>
                                </w:txbxContent>
                              </wps:txbx>
                              <wps:bodyPr spcFirstLastPara="1" wrap="square" lIns="91425" tIns="91425" rIns="91425" bIns="91425" anchor="ctr" anchorCtr="0"/>
                            </wps:wsp>
                            <wps:wsp>
                              <wps:cNvPr id="207" name="Rectangle 207"/>
                              <wps:cNvSpPr/>
                              <wps:spPr>
                                <a:xfrm>
                                  <a:off x="1400025" y="824225"/>
                                  <a:ext cx="171300" cy="285900"/>
                                </a:xfrm>
                                <a:prstGeom prst="rect">
                                  <a:avLst/>
                                </a:prstGeom>
                                <a:solidFill>
                                  <a:srgbClr val="CFE2F3"/>
                                </a:solidFill>
                                <a:ln w="9525" cap="flat" cmpd="sng">
                                  <a:solidFill>
                                    <a:srgbClr val="000000"/>
                                  </a:solidFill>
                                  <a:prstDash val="solid"/>
                                  <a:round/>
                                  <a:headEnd type="none" w="sm" len="sm"/>
                                  <a:tailEnd type="none" w="sm" len="sm"/>
                                </a:ln>
                              </wps:spPr>
                              <wps:txbx>
                                <w:txbxContent>
                                  <w:p w14:paraId="189DF980" w14:textId="77777777" w:rsidR="00D80789" w:rsidRDefault="00D80789" w:rsidP="00B44C0C">
                                    <w:pPr>
                                      <w:spacing w:line="240" w:lineRule="auto"/>
                                      <w:textDirection w:val="btLr"/>
                                    </w:pPr>
                                  </w:p>
                                </w:txbxContent>
                              </wps:txbx>
                              <wps:bodyPr spcFirstLastPara="1" wrap="square" lIns="91425" tIns="91425" rIns="91425" bIns="91425" anchor="ctr" anchorCtr="0"/>
                            </wps:wsp>
                            <wps:wsp>
                              <wps:cNvPr id="208" name="Rectangle 208"/>
                              <wps:cNvSpPr/>
                              <wps:spPr>
                                <a:xfrm>
                                  <a:off x="1571325" y="824225"/>
                                  <a:ext cx="171300" cy="285900"/>
                                </a:xfrm>
                                <a:prstGeom prst="rect">
                                  <a:avLst/>
                                </a:prstGeom>
                                <a:solidFill>
                                  <a:srgbClr val="CFE2F3"/>
                                </a:solidFill>
                                <a:ln w="9525" cap="flat" cmpd="sng">
                                  <a:solidFill>
                                    <a:srgbClr val="000000"/>
                                  </a:solidFill>
                                  <a:prstDash val="solid"/>
                                  <a:round/>
                                  <a:headEnd type="none" w="sm" len="sm"/>
                                  <a:tailEnd type="none" w="sm" len="sm"/>
                                </a:ln>
                              </wps:spPr>
                              <wps:txbx>
                                <w:txbxContent>
                                  <w:p w14:paraId="706BBF90" w14:textId="77777777" w:rsidR="00D80789" w:rsidRDefault="00D80789" w:rsidP="00B44C0C">
                                    <w:pPr>
                                      <w:spacing w:line="240" w:lineRule="auto"/>
                                      <w:textDirection w:val="btLr"/>
                                    </w:pPr>
                                  </w:p>
                                </w:txbxContent>
                              </wps:txbx>
                              <wps:bodyPr spcFirstLastPara="1" wrap="square" lIns="91425" tIns="91425" rIns="91425" bIns="91425" anchor="ctr" anchorCtr="0"/>
                            </wps:wsp>
                            <wps:wsp>
                              <wps:cNvPr id="209" name="Rectangle 209"/>
                              <wps:cNvSpPr/>
                              <wps:spPr>
                                <a:xfrm>
                                  <a:off x="1742625" y="824225"/>
                                  <a:ext cx="171300" cy="285900"/>
                                </a:xfrm>
                                <a:prstGeom prst="rect">
                                  <a:avLst/>
                                </a:prstGeom>
                                <a:solidFill>
                                  <a:srgbClr val="CFE2F3"/>
                                </a:solidFill>
                                <a:ln w="9525" cap="flat" cmpd="sng">
                                  <a:solidFill>
                                    <a:srgbClr val="000000"/>
                                  </a:solidFill>
                                  <a:prstDash val="solid"/>
                                  <a:round/>
                                  <a:headEnd type="none" w="sm" len="sm"/>
                                  <a:tailEnd type="none" w="sm" len="sm"/>
                                </a:ln>
                              </wps:spPr>
                              <wps:txbx>
                                <w:txbxContent>
                                  <w:p w14:paraId="684A6B76" w14:textId="77777777" w:rsidR="00D80789" w:rsidRDefault="00D80789" w:rsidP="00B44C0C">
                                    <w:pPr>
                                      <w:spacing w:line="240" w:lineRule="auto"/>
                                      <w:textDirection w:val="btLr"/>
                                    </w:pPr>
                                  </w:p>
                                </w:txbxContent>
                              </wps:txbx>
                              <wps:bodyPr spcFirstLastPara="1" wrap="square" lIns="91425" tIns="91425" rIns="91425" bIns="91425" anchor="ctr" anchorCtr="0"/>
                            </wps:wsp>
                            <wps:wsp>
                              <wps:cNvPr id="210" name="Rectangle 210"/>
                              <wps:cNvSpPr/>
                              <wps:spPr>
                                <a:xfrm>
                                  <a:off x="1913925" y="824225"/>
                                  <a:ext cx="171300" cy="285900"/>
                                </a:xfrm>
                                <a:prstGeom prst="rect">
                                  <a:avLst/>
                                </a:prstGeom>
                                <a:solidFill>
                                  <a:srgbClr val="CFE2F3"/>
                                </a:solidFill>
                                <a:ln w="9525" cap="flat" cmpd="sng">
                                  <a:solidFill>
                                    <a:srgbClr val="000000"/>
                                  </a:solidFill>
                                  <a:prstDash val="solid"/>
                                  <a:round/>
                                  <a:headEnd type="none" w="sm" len="sm"/>
                                  <a:tailEnd type="none" w="sm" len="sm"/>
                                </a:ln>
                              </wps:spPr>
                              <wps:txbx>
                                <w:txbxContent>
                                  <w:p w14:paraId="264F5741" w14:textId="77777777" w:rsidR="00D80789" w:rsidRDefault="00D80789" w:rsidP="00B44C0C">
                                    <w:pPr>
                                      <w:spacing w:line="240" w:lineRule="auto"/>
                                      <w:textDirection w:val="btLr"/>
                                    </w:pPr>
                                  </w:p>
                                </w:txbxContent>
                              </wps:txbx>
                              <wps:bodyPr spcFirstLastPara="1" wrap="square" lIns="91425" tIns="91425" rIns="91425" bIns="91425" anchor="ctr" anchorCtr="0"/>
                            </wps:wsp>
                            <wps:wsp>
                              <wps:cNvPr id="211" name="Rectangle 211"/>
                              <wps:cNvSpPr/>
                              <wps:spPr>
                                <a:xfrm>
                                  <a:off x="2256525" y="824225"/>
                                  <a:ext cx="171300" cy="2859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5B7D323F" w14:textId="77777777" w:rsidR="00D80789" w:rsidRDefault="00D80789" w:rsidP="00B44C0C">
                                    <w:pPr>
                                      <w:spacing w:line="240" w:lineRule="auto"/>
                                      <w:textDirection w:val="btLr"/>
                                    </w:pPr>
                                  </w:p>
                                </w:txbxContent>
                              </wps:txbx>
                              <wps:bodyPr spcFirstLastPara="1" wrap="square" lIns="91425" tIns="91425" rIns="91425" bIns="91425" anchor="ctr" anchorCtr="0"/>
                            </wps:wsp>
                            <wps:wsp>
                              <wps:cNvPr id="212" name="Rectangle 212"/>
                              <wps:cNvSpPr/>
                              <wps:spPr>
                                <a:xfrm>
                                  <a:off x="2427825" y="824225"/>
                                  <a:ext cx="171300" cy="2859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523A57D4" w14:textId="77777777" w:rsidR="00D80789" w:rsidRDefault="00D80789" w:rsidP="00B44C0C">
                                    <w:pPr>
                                      <w:spacing w:line="240" w:lineRule="auto"/>
                                      <w:textDirection w:val="btLr"/>
                                    </w:pPr>
                                  </w:p>
                                </w:txbxContent>
                              </wps:txbx>
                              <wps:bodyPr spcFirstLastPara="1" wrap="square" lIns="91425" tIns="91425" rIns="91425" bIns="91425" anchor="ctr" anchorCtr="0"/>
                            </wps:wsp>
                            <wps:wsp>
                              <wps:cNvPr id="213" name="Rectangle 213"/>
                              <wps:cNvSpPr/>
                              <wps:spPr>
                                <a:xfrm>
                                  <a:off x="2085225" y="824225"/>
                                  <a:ext cx="171300" cy="2859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25AF4EEC" w14:textId="77777777" w:rsidR="00D80789" w:rsidRDefault="00D80789" w:rsidP="00B44C0C">
                                    <w:pPr>
                                      <w:spacing w:line="240" w:lineRule="auto"/>
                                      <w:textDirection w:val="btLr"/>
                                    </w:pPr>
                                  </w:p>
                                </w:txbxContent>
                              </wps:txbx>
                              <wps:bodyPr spcFirstLastPara="1" wrap="square" lIns="91425" tIns="91425" rIns="91425" bIns="91425" anchor="ctr" anchorCtr="0"/>
                            </wps:wsp>
                          </wpg:grpSp>
                          <wpg:grpSp>
                            <wpg:cNvPr id="214" name="Group 214"/>
                            <wpg:cNvGrpSpPr/>
                            <wpg:grpSpPr>
                              <a:xfrm>
                                <a:off x="3456375" y="2428800"/>
                                <a:ext cx="342600" cy="285900"/>
                                <a:chOff x="1571325" y="824225"/>
                                <a:chExt cx="342600" cy="285900"/>
                              </a:xfrm>
                            </wpg:grpSpPr>
                            <wps:wsp>
                              <wps:cNvPr id="215" name="Rectangle 215"/>
                              <wps:cNvSpPr/>
                              <wps:spPr>
                                <a:xfrm>
                                  <a:off x="1571325" y="824225"/>
                                  <a:ext cx="171300" cy="2859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54C1037A" w14:textId="77777777" w:rsidR="00D80789" w:rsidRDefault="00D80789" w:rsidP="00B44C0C">
                                    <w:pPr>
                                      <w:spacing w:line="240" w:lineRule="auto"/>
                                      <w:textDirection w:val="btLr"/>
                                    </w:pPr>
                                  </w:p>
                                </w:txbxContent>
                              </wps:txbx>
                              <wps:bodyPr spcFirstLastPara="1" wrap="square" lIns="91425" tIns="91425" rIns="91425" bIns="91425" anchor="ctr" anchorCtr="0"/>
                            </wps:wsp>
                            <wps:wsp>
                              <wps:cNvPr id="216" name="Rectangle 216"/>
                              <wps:cNvSpPr/>
                              <wps:spPr>
                                <a:xfrm>
                                  <a:off x="1742625" y="824225"/>
                                  <a:ext cx="171300" cy="2859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5C532A03" w14:textId="77777777" w:rsidR="00D80789" w:rsidRDefault="00D80789" w:rsidP="00B44C0C">
                                    <w:pPr>
                                      <w:spacing w:line="240" w:lineRule="auto"/>
                                      <w:textDirection w:val="btLr"/>
                                    </w:pPr>
                                  </w:p>
                                </w:txbxContent>
                              </wps:txbx>
                              <wps:bodyPr spcFirstLastPara="1" wrap="square" lIns="91425" tIns="91425" rIns="91425" bIns="91425" anchor="ctr" anchorCtr="0"/>
                            </wps:wsp>
                          </wpg:grpSp>
                        </wpg:grpSp>
                      </wpg:grpSp>
                      <wpg:grpSp>
                        <wpg:cNvPr id="218" name="Group 218"/>
                        <wpg:cNvGrpSpPr/>
                        <wpg:grpSpPr>
                          <a:xfrm>
                            <a:off x="1111050" y="2885538"/>
                            <a:ext cx="3935700" cy="285900"/>
                            <a:chOff x="1111050" y="2889850"/>
                            <a:chExt cx="3935700" cy="285900"/>
                          </a:xfrm>
                        </wpg:grpSpPr>
                        <wpg:grpSp>
                          <wpg:cNvPr id="219" name="Group 219"/>
                          <wpg:cNvGrpSpPr/>
                          <wpg:grpSpPr>
                            <a:xfrm>
                              <a:off x="1620750" y="2889850"/>
                              <a:ext cx="3426000" cy="285900"/>
                              <a:chOff x="2085975" y="2428800"/>
                              <a:chExt cx="3426000" cy="285900"/>
                            </a:xfrm>
                          </wpg:grpSpPr>
                          <wpg:grpSp>
                            <wpg:cNvPr id="220" name="Group 220"/>
                            <wpg:cNvGrpSpPr/>
                            <wpg:grpSpPr>
                              <a:xfrm>
                                <a:off x="2085975" y="2428800"/>
                                <a:ext cx="1713000" cy="285900"/>
                                <a:chOff x="2085975" y="2428800"/>
                                <a:chExt cx="1713000" cy="285900"/>
                              </a:xfrm>
                            </wpg:grpSpPr>
                            <wpg:grpSp>
                              <wpg:cNvPr id="221" name="Group 221"/>
                              <wpg:cNvGrpSpPr/>
                              <wpg:grpSpPr>
                                <a:xfrm>
                                  <a:off x="2085975" y="2428800"/>
                                  <a:ext cx="1370400" cy="285900"/>
                                  <a:chOff x="1228725" y="824225"/>
                                  <a:chExt cx="1370400" cy="285900"/>
                                </a:xfrm>
                              </wpg:grpSpPr>
                              <wps:wsp>
                                <wps:cNvPr id="222" name="Rectangle 222"/>
                                <wps:cNvSpPr/>
                                <wps:spPr>
                                  <a:xfrm>
                                    <a:off x="1228725" y="824225"/>
                                    <a:ext cx="171300" cy="285900"/>
                                  </a:xfrm>
                                  <a:prstGeom prst="rect">
                                    <a:avLst/>
                                  </a:prstGeom>
                                  <a:solidFill>
                                    <a:srgbClr val="CFE2F3"/>
                                  </a:solidFill>
                                  <a:ln w="9525" cap="flat" cmpd="sng">
                                    <a:solidFill>
                                      <a:srgbClr val="000000"/>
                                    </a:solidFill>
                                    <a:prstDash val="solid"/>
                                    <a:round/>
                                    <a:headEnd type="none" w="sm" len="sm"/>
                                    <a:tailEnd type="none" w="sm" len="sm"/>
                                  </a:ln>
                                </wps:spPr>
                                <wps:txbx>
                                  <w:txbxContent>
                                    <w:p w14:paraId="25A023D6" w14:textId="77777777" w:rsidR="00D80789" w:rsidRDefault="00D80789" w:rsidP="00B44C0C">
                                      <w:pPr>
                                        <w:spacing w:line="240" w:lineRule="auto"/>
                                        <w:textDirection w:val="btLr"/>
                                      </w:pPr>
                                    </w:p>
                                  </w:txbxContent>
                                </wps:txbx>
                                <wps:bodyPr spcFirstLastPara="1" wrap="square" lIns="91425" tIns="91425" rIns="91425" bIns="91425" anchor="ctr" anchorCtr="0"/>
                              </wps:wsp>
                              <wps:wsp>
                                <wps:cNvPr id="223" name="Rectangle 223"/>
                                <wps:cNvSpPr/>
                                <wps:spPr>
                                  <a:xfrm>
                                    <a:off x="1400025" y="824225"/>
                                    <a:ext cx="171300" cy="285900"/>
                                  </a:xfrm>
                                  <a:prstGeom prst="rect">
                                    <a:avLst/>
                                  </a:prstGeom>
                                  <a:solidFill>
                                    <a:srgbClr val="CFE2F3"/>
                                  </a:solidFill>
                                  <a:ln w="9525" cap="flat" cmpd="sng">
                                    <a:solidFill>
                                      <a:srgbClr val="000000"/>
                                    </a:solidFill>
                                    <a:prstDash val="solid"/>
                                    <a:round/>
                                    <a:headEnd type="none" w="sm" len="sm"/>
                                    <a:tailEnd type="none" w="sm" len="sm"/>
                                  </a:ln>
                                </wps:spPr>
                                <wps:txbx>
                                  <w:txbxContent>
                                    <w:p w14:paraId="04371ED8" w14:textId="77777777" w:rsidR="00D80789" w:rsidRDefault="00D80789" w:rsidP="00B44C0C">
                                      <w:pPr>
                                        <w:spacing w:line="240" w:lineRule="auto"/>
                                        <w:textDirection w:val="btLr"/>
                                      </w:pPr>
                                    </w:p>
                                  </w:txbxContent>
                                </wps:txbx>
                                <wps:bodyPr spcFirstLastPara="1" wrap="square" lIns="91425" tIns="91425" rIns="91425" bIns="91425" anchor="ctr" anchorCtr="0"/>
                              </wps:wsp>
                              <wps:wsp>
                                <wps:cNvPr id="224" name="Rectangle 224"/>
                                <wps:cNvSpPr/>
                                <wps:spPr>
                                  <a:xfrm>
                                    <a:off x="1571325" y="824225"/>
                                    <a:ext cx="171300" cy="285900"/>
                                  </a:xfrm>
                                  <a:prstGeom prst="rect">
                                    <a:avLst/>
                                  </a:prstGeom>
                                  <a:solidFill>
                                    <a:srgbClr val="CFE2F3"/>
                                  </a:solidFill>
                                  <a:ln w="9525" cap="flat" cmpd="sng">
                                    <a:solidFill>
                                      <a:srgbClr val="000000"/>
                                    </a:solidFill>
                                    <a:prstDash val="solid"/>
                                    <a:round/>
                                    <a:headEnd type="none" w="sm" len="sm"/>
                                    <a:tailEnd type="none" w="sm" len="sm"/>
                                  </a:ln>
                                </wps:spPr>
                                <wps:txbx>
                                  <w:txbxContent>
                                    <w:p w14:paraId="0C2F9FDA" w14:textId="77777777" w:rsidR="00D80789" w:rsidRDefault="00D80789" w:rsidP="00B44C0C">
                                      <w:pPr>
                                        <w:spacing w:line="240" w:lineRule="auto"/>
                                        <w:textDirection w:val="btLr"/>
                                      </w:pPr>
                                    </w:p>
                                  </w:txbxContent>
                                </wps:txbx>
                                <wps:bodyPr spcFirstLastPara="1" wrap="square" lIns="91425" tIns="91425" rIns="91425" bIns="91425" anchor="ctr" anchorCtr="0"/>
                              </wps:wsp>
                              <wps:wsp>
                                <wps:cNvPr id="225" name="Rectangle 225"/>
                                <wps:cNvSpPr/>
                                <wps:spPr>
                                  <a:xfrm>
                                    <a:off x="1742625" y="824225"/>
                                    <a:ext cx="171300" cy="285900"/>
                                  </a:xfrm>
                                  <a:prstGeom prst="rect">
                                    <a:avLst/>
                                  </a:prstGeom>
                                  <a:solidFill>
                                    <a:srgbClr val="CFE2F3"/>
                                  </a:solidFill>
                                  <a:ln w="9525" cap="flat" cmpd="sng">
                                    <a:solidFill>
                                      <a:srgbClr val="000000"/>
                                    </a:solidFill>
                                    <a:prstDash val="solid"/>
                                    <a:round/>
                                    <a:headEnd type="none" w="sm" len="sm"/>
                                    <a:tailEnd type="none" w="sm" len="sm"/>
                                  </a:ln>
                                </wps:spPr>
                                <wps:txbx>
                                  <w:txbxContent>
                                    <w:p w14:paraId="0F6E2B67" w14:textId="77777777" w:rsidR="00D80789" w:rsidRDefault="00D80789" w:rsidP="00B44C0C">
                                      <w:pPr>
                                        <w:spacing w:line="240" w:lineRule="auto"/>
                                        <w:textDirection w:val="btLr"/>
                                      </w:pPr>
                                    </w:p>
                                  </w:txbxContent>
                                </wps:txbx>
                                <wps:bodyPr spcFirstLastPara="1" wrap="square" lIns="91425" tIns="91425" rIns="91425" bIns="91425" anchor="ctr" anchorCtr="0"/>
                              </wps:wsp>
                              <wps:wsp>
                                <wps:cNvPr id="226" name="Rectangle 226"/>
                                <wps:cNvSpPr/>
                                <wps:spPr>
                                  <a:xfrm>
                                    <a:off x="1913925" y="824225"/>
                                    <a:ext cx="171300" cy="285900"/>
                                  </a:xfrm>
                                  <a:prstGeom prst="rect">
                                    <a:avLst/>
                                  </a:prstGeom>
                                  <a:solidFill>
                                    <a:srgbClr val="CFE2F3"/>
                                  </a:solidFill>
                                  <a:ln w="9525" cap="flat" cmpd="sng">
                                    <a:solidFill>
                                      <a:srgbClr val="000000"/>
                                    </a:solidFill>
                                    <a:prstDash val="solid"/>
                                    <a:round/>
                                    <a:headEnd type="none" w="sm" len="sm"/>
                                    <a:tailEnd type="none" w="sm" len="sm"/>
                                  </a:ln>
                                </wps:spPr>
                                <wps:txbx>
                                  <w:txbxContent>
                                    <w:p w14:paraId="2C5E6116" w14:textId="77777777" w:rsidR="00D80789" w:rsidRDefault="00D80789" w:rsidP="00B44C0C">
                                      <w:pPr>
                                        <w:spacing w:line="240" w:lineRule="auto"/>
                                        <w:textDirection w:val="btLr"/>
                                      </w:pPr>
                                    </w:p>
                                  </w:txbxContent>
                                </wps:txbx>
                                <wps:bodyPr spcFirstLastPara="1" wrap="square" lIns="91425" tIns="91425" rIns="91425" bIns="91425" anchor="ctr" anchorCtr="0"/>
                              </wps:wsp>
                              <wps:wsp>
                                <wps:cNvPr id="227" name="Rectangle 227"/>
                                <wps:cNvSpPr/>
                                <wps:spPr>
                                  <a:xfrm>
                                    <a:off x="2256525" y="824225"/>
                                    <a:ext cx="171300" cy="285900"/>
                                  </a:xfrm>
                                  <a:prstGeom prst="rect">
                                    <a:avLst/>
                                  </a:prstGeom>
                                  <a:solidFill>
                                    <a:srgbClr val="CFE2F3"/>
                                  </a:solidFill>
                                  <a:ln w="9525" cap="flat" cmpd="sng">
                                    <a:solidFill>
                                      <a:srgbClr val="000000"/>
                                    </a:solidFill>
                                    <a:prstDash val="solid"/>
                                    <a:round/>
                                    <a:headEnd type="none" w="sm" len="sm"/>
                                    <a:tailEnd type="none" w="sm" len="sm"/>
                                  </a:ln>
                                </wps:spPr>
                                <wps:txbx>
                                  <w:txbxContent>
                                    <w:p w14:paraId="34EC7D55" w14:textId="77777777" w:rsidR="00D80789" w:rsidRDefault="00D80789" w:rsidP="00B44C0C">
                                      <w:pPr>
                                        <w:spacing w:line="240" w:lineRule="auto"/>
                                        <w:textDirection w:val="btLr"/>
                                      </w:pPr>
                                    </w:p>
                                  </w:txbxContent>
                                </wps:txbx>
                                <wps:bodyPr spcFirstLastPara="1" wrap="square" lIns="91425" tIns="91425" rIns="91425" bIns="91425" anchor="ctr" anchorCtr="0"/>
                              </wps:wsp>
                              <wps:wsp>
                                <wps:cNvPr id="228" name="Rectangle 228"/>
                                <wps:cNvSpPr/>
                                <wps:spPr>
                                  <a:xfrm>
                                    <a:off x="2427825" y="824225"/>
                                    <a:ext cx="171300" cy="285900"/>
                                  </a:xfrm>
                                  <a:prstGeom prst="rect">
                                    <a:avLst/>
                                  </a:prstGeom>
                                  <a:solidFill>
                                    <a:srgbClr val="CFE2F3"/>
                                  </a:solidFill>
                                  <a:ln w="9525" cap="flat" cmpd="sng">
                                    <a:solidFill>
                                      <a:srgbClr val="000000"/>
                                    </a:solidFill>
                                    <a:prstDash val="solid"/>
                                    <a:round/>
                                    <a:headEnd type="none" w="sm" len="sm"/>
                                    <a:tailEnd type="none" w="sm" len="sm"/>
                                  </a:ln>
                                </wps:spPr>
                                <wps:txbx>
                                  <w:txbxContent>
                                    <w:p w14:paraId="2772D5BE" w14:textId="77777777" w:rsidR="00D80789" w:rsidRDefault="00D80789" w:rsidP="00B44C0C">
                                      <w:pPr>
                                        <w:spacing w:line="240" w:lineRule="auto"/>
                                        <w:textDirection w:val="btLr"/>
                                      </w:pPr>
                                    </w:p>
                                  </w:txbxContent>
                                </wps:txbx>
                                <wps:bodyPr spcFirstLastPara="1" wrap="square" lIns="91425" tIns="91425" rIns="91425" bIns="91425" anchor="ctr" anchorCtr="0"/>
                              </wps:wsp>
                              <wps:wsp>
                                <wps:cNvPr id="229" name="Rectangle 229"/>
                                <wps:cNvSpPr/>
                                <wps:spPr>
                                  <a:xfrm>
                                    <a:off x="2085225" y="824225"/>
                                    <a:ext cx="171300" cy="285900"/>
                                  </a:xfrm>
                                  <a:prstGeom prst="rect">
                                    <a:avLst/>
                                  </a:prstGeom>
                                  <a:solidFill>
                                    <a:srgbClr val="CFE2F3"/>
                                  </a:solidFill>
                                  <a:ln w="9525" cap="flat" cmpd="sng">
                                    <a:solidFill>
                                      <a:srgbClr val="000000"/>
                                    </a:solidFill>
                                    <a:prstDash val="solid"/>
                                    <a:round/>
                                    <a:headEnd type="none" w="sm" len="sm"/>
                                    <a:tailEnd type="none" w="sm" len="sm"/>
                                  </a:ln>
                                </wps:spPr>
                                <wps:txbx>
                                  <w:txbxContent>
                                    <w:p w14:paraId="45A783E4" w14:textId="77777777" w:rsidR="00D80789" w:rsidRDefault="00D80789" w:rsidP="00B44C0C">
                                      <w:pPr>
                                        <w:spacing w:line="240" w:lineRule="auto"/>
                                        <w:textDirection w:val="btLr"/>
                                      </w:pPr>
                                    </w:p>
                                  </w:txbxContent>
                                </wps:txbx>
                                <wps:bodyPr spcFirstLastPara="1" wrap="square" lIns="91425" tIns="91425" rIns="91425" bIns="91425" anchor="ctr" anchorCtr="0"/>
                              </wps:wsp>
                            </wpg:grpSp>
                            <wpg:grpSp>
                              <wpg:cNvPr id="230" name="Group 230"/>
                              <wpg:cNvGrpSpPr/>
                              <wpg:grpSpPr>
                                <a:xfrm>
                                  <a:off x="3456375" y="2428800"/>
                                  <a:ext cx="342600" cy="285900"/>
                                  <a:chOff x="1571325" y="824225"/>
                                  <a:chExt cx="342600" cy="285900"/>
                                </a:xfrm>
                              </wpg:grpSpPr>
                              <wps:wsp>
                                <wps:cNvPr id="231" name="Rectangle 231"/>
                                <wps:cNvSpPr/>
                                <wps:spPr>
                                  <a:xfrm>
                                    <a:off x="1571325" y="824225"/>
                                    <a:ext cx="171300" cy="285900"/>
                                  </a:xfrm>
                                  <a:prstGeom prst="rect">
                                    <a:avLst/>
                                  </a:prstGeom>
                                  <a:solidFill>
                                    <a:srgbClr val="CFE2F3"/>
                                  </a:solidFill>
                                  <a:ln w="9525" cap="flat" cmpd="sng">
                                    <a:solidFill>
                                      <a:srgbClr val="000000"/>
                                    </a:solidFill>
                                    <a:prstDash val="solid"/>
                                    <a:round/>
                                    <a:headEnd type="none" w="sm" len="sm"/>
                                    <a:tailEnd type="none" w="sm" len="sm"/>
                                  </a:ln>
                                </wps:spPr>
                                <wps:txbx>
                                  <w:txbxContent>
                                    <w:p w14:paraId="0D88D262" w14:textId="77777777" w:rsidR="00D80789" w:rsidRDefault="00D80789" w:rsidP="00B44C0C">
                                      <w:pPr>
                                        <w:spacing w:line="240" w:lineRule="auto"/>
                                        <w:textDirection w:val="btLr"/>
                                      </w:pPr>
                                    </w:p>
                                  </w:txbxContent>
                                </wps:txbx>
                                <wps:bodyPr spcFirstLastPara="1" wrap="square" lIns="91425" tIns="91425" rIns="91425" bIns="91425" anchor="ctr" anchorCtr="0"/>
                              </wps:wsp>
                              <wps:wsp>
                                <wps:cNvPr id="232" name="Rectangle 232"/>
                                <wps:cNvSpPr/>
                                <wps:spPr>
                                  <a:xfrm>
                                    <a:off x="1742625" y="824225"/>
                                    <a:ext cx="171300" cy="285900"/>
                                  </a:xfrm>
                                  <a:prstGeom prst="rect">
                                    <a:avLst/>
                                  </a:prstGeom>
                                  <a:solidFill>
                                    <a:srgbClr val="CFE2F3"/>
                                  </a:solidFill>
                                  <a:ln w="9525" cap="flat" cmpd="sng">
                                    <a:solidFill>
                                      <a:srgbClr val="000000"/>
                                    </a:solidFill>
                                    <a:prstDash val="solid"/>
                                    <a:round/>
                                    <a:headEnd type="none" w="sm" len="sm"/>
                                    <a:tailEnd type="none" w="sm" len="sm"/>
                                  </a:ln>
                                </wps:spPr>
                                <wps:txbx>
                                  <w:txbxContent>
                                    <w:p w14:paraId="599B425D" w14:textId="77777777" w:rsidR="00D80789" w:rsidRDefault="00D80789" w:rsidP="00B44C0C">
                                      <w:pPr>
                                        <w:spacing w:line="240" w:lineRule="auto"/>
                                        <w:textDirection w:val="btLr"/>
                                      </w:pPr>
                                    </w:p>
                                  </w:txbxContent>
                                </wps:txbx>
                                <wps:bodyPr spcFirstLastPara="1" wrap="square" lIns="91425" tIns="91425" rIns="91425" bIns="91425" anchor="ctr" anchorCtr="0"/>
                              </wps:wsp>
                            </wpg:grpSp>
                          </wpg:grpSp>
                          <wpg:grpSp>
                            <wpg:cNvPr id="233" name="Group 233"/>
                            <wpg:cNvGrpSpPr/>
                            <wpg:grpSpPr>
                              <a:xfrm>
                                <a:off x="3798975" y="2428800"/>
                                <a:ext cx="1713000" cy="285900"/>
                                <a:chOff x="2085975" y="2428800"/>
                                <a:chExt cx="1713000" cy="285900"/>
                              </a:xfrm>
                            </wpg:grpSpPr>
                            <wpg:grpSp>
                              <wpg:cNvPr id="234" name="Group 234"/>
                              <wpg:cNvGrpSpPr/>
                              <wpg:grpSpPr>
                                <a:xfrm>
                                  <a:off x="2085975" y="2428800"/>
                                  <a:ext cx="1370400" cy="285900"/>
                                  <a:chOff x="1228725" y="824225"/>
                                  <a:chExt cx="1370400" cy="285900"/>
                                </a:xfrm>
                              </wpg:grpSpPr>
                              <wps:wsp>
                                <wps:cNvPr id="235" name="Rectangle 235"/>
                                <wps:cNvSpPr/>
                                <wps:spPr>
                                  <a:xfrm>
                                    <a:off x="1228725" y="824225"/>
                                    <a:ext cx="171300" cy="285900"/>
                                  </a:xfrm>
                                  <a:prstGeom prst="rect">
                                    <a:avLst/>
                                  </a:prstGeom>
                                  <a:solidFill>
                                    <a:srgbClr val="CFE2F3"/>
                                  </a:solidFill>
                                  <a:ln w="9525" cap="flat" cmpd="sng">
                                    <a:solidFill>
                                      <a:srgbClr val="000000"/>
                                    </a:solidFill>
                                    <a:prstDash val="solid"/>
                                    <a:round/>
                                    <a:headEnd type="none" w="sm" len="sm"/>
                                    <a:tailEnd type="none" w="sm" len="sm"/>
                                  </a:ln>
                                </wps:spPr>
                                <wps:txbx>
                                  <w:txbxContent>
                                    <w:p w14:paraId="27031B0A" w14:textId="77777777" w:rsidR="00D80789" w:rsidRDefault="00D80789" w:rsidP="00B44C0C">
                                      <w:pPr>
                                        <w:spacing w:line="240" w:lineRule="auto"/>
                                        <w:textDirection w:val="btLr"/>
                                      </w:pPr>
                                    </w:p>
                                  </w:txbxContent>
                                </wps:txbx>
                                <wps:bodyPr spcFirstLastPara="1" wrap="square" lIns="91425" tIns="91425" rIns="91425" bIns="91425" anchor="ctr" anchorCtr="0"/>
                              </wps:wsp>
                              <wps:wsp>
                                <wps:cNvPr id="236" name="Rectangle 236"/>
                                <wps:cNvSpPr/>
                                <wps:spPr>
                                  <a:xfrm>
                                    <a:off x="1400025" y="824225"/>
                                    <a:ext cx="171300" cy="285900"/>
                                  </a:xfrm>
                                  <a:prstGeom prst="rect">
                                    <a:avLst/>
                                  </a:prstGeom>
                                  <a:solidFill>
                                    <a:srgbClr val="CFE2F3"/>
                                  </a:solidFill>
                                  <a:ln w="9525" cap="flat" cmpd="sng">
                                    <a:solidFill>
                                      <a:srgbClr val="000000"/>
                                    </a:solidFill>
                                    <a:prstDash val="solid"/>
                                    <a:round/>
                                    <a:headEnd type="none" w="sm" len="sm"/>
                                    <a:tailEnd type="none" w="sm" len="sm"/>
                                  </a:ln>
                                </wps:spPr>
                                <wps:txbx>
                                  <w:txbxContent>
                                    <w:p w14:paraId="1F49D9E5" w14:textId="77777777" w:rsidR="00D80789" w:rsidRDefault="00D80789" w:rsidP="00B44C0C">
                                      <w:pPr>
                                        <w:spacing w:line="240" w:lineRule="auto"/>
                                        <w:textDirection w:val="btLr"/>
                                      </w:pPr>
                                    </w:p>
                                  </w:txbxContent>
                                </wps:txbx>
                                <wps:bodyPr spcFirstLastPara="1" wrap="square" lIns="91425" tIns="91425" rIns="91425" bIns="91425" anchor="ctr" anchorCtr="0"/>
                              </wps:wsp>
                              <wps:wsp>
                                <wps:cNvPr id="237" name="Rectangle 237"/>
                                <wps:cNvSpPr/>
                                <wps:spPr>
                                  <a:xfrm>
                                    <a:off x="1571325" y="824225"/>
                                    <a:ext cx="171300" cy="285900"/>
                                  </a:xfrm>
                                  <a:prstGeom prst="rect">
                                    <a:avLst/>
                                  </a:prstGeom>
                                  <a:solidFill>
                                    <a:srgbClr val="CFE2F3"/>
                                  </a:solidFill>
                                  <a:ln w="9525" cap="flat" cmpd="sng">
                                    <a:solidFill>
                                      <a:srgbClr val="000000"/>
                                    </a:solidFill>
                                    <a:prstDash val="solid"/>
                                    <a:round/>
                                    <a:headEnd type="none" w="sm" len="sm"/>
                                    <a:tailEnd type="none" w="sm" len="sm"/>
                                  </a:ln>
                                </wps:spPr>
                                <wps:txbx>
                                  <w:txbxContent>
                                    <w:p w14:paraId="73BB3E83" w14:textId="77777777" w:rsidR="00D80789" w:rsidRDefault="00D80789" w:rsidP="00B44C0C">
                                      <w:pPr>
                                        <w:spacing w:line="240" w:lineRule="auto"/>
                                        <w:textDirection w:val="btLr"/>
                                      </w:pPr>
                                    </w:p>
                                  </w:txbxContent>
                                </wps:txbx>
                                <wps:bodyPr spcFirstLastPara="1" wrap="square" lIns="91425" tIns="91425" rIns="91425" bIns="91425" anchor="ctr" anchorCtr="0"/>
                              </wps:wsp>
                              <wps:wsp>
                                <wps:cNvPr id="238" name="Rectangle 238"/>
                                <wps:cNvSpPr/>
                                <wps:spPr>
                                  <a:xfrm>
                                    <a:off x="1742625" y="824225"/>
                                    <a:ext cx="171300" cy="285900"/>
                                  </a:xfrm>
                                  <a:prstGeom prst="rect">
                                    <a:avLst/>
                                  </a:prstGeom>
                                  <a:solidFill>
                                    <a:srgbClr val="CFE2F3"/>
                                  </a:solidFill>
                                  <a:ln w="9525" cap="flat" cmpd="sng">
                                    <a:solidFill>
                                      <a:srgbClr val="000000"/>
                                    </a:solidFill>
                                    <a:prstDash val="solid"/>
                                    <a:round/>
                                    <a:headEnd type="none" w="sm" len="sm"/>
                                    <a:tailEnd type="none" w="sm" len="sm"/>
                                  </a:ln>
                                </wps:spPr>
                                <wps:txbx>
                                  <w:txbxContent>
                                    <w:p w14:paraId="2B61E0BC" w14:textId="77777777" w:rsidR="00D80789" w:rsidRDefault="00D80789" w:rsidP="00B44C0C">
                                      <w:pPr>
                                        <w:spacing w:line="240" w:lineRule="auto"/>
                                        <w:textDirection w:val="btLr"/>
                                      </w:pPr>
                                    </w:p>
                                  </w:txbxContent>
                                </wps:txbx>
                                <wps:bodyPr spcFirstLastPara="1" wrap="square" lIns="91425" tIns="91425" rIns="91425" bIns="91425" anchor="ctr" anchorCtr="0"/>
                              </wps:wsp>
                              <wps:wsp>
                                <wps:cNvPr id="239" name="Rectangle 239"/>
                                <wps:cNvSpPr/>
                                <wps:spPr>
                                  <a:xfrm>
                                    <a:off x="1913925" y="824225"/>
                                    <a:ext cx="171300" cy="285900"/>
                                  </a:xfrm>
                                  <a:prstGeom prst="rect">
                                    <a:avLst/>
                                  </a:prstGeom>
                                  <a:solidFill>
                                    <a:srgbClr val="CFE2F3"/>
                                  </a:solidFill>
                                  <a:ln w="9525" cap="flat" cmpd="sng">
                                    <a:solidFill>
                                      <a:srgbClr val="000000"/>
                                    </a:solidFill>
                                    <a:prstDash val="solid"/>
                                    <a:round/>
                                    <a:headEnd type="none" w="sm" len="sm"/>
                                    <a:tailEnd type="none" w="sm" len="sm"/>
                                  </a:ln>
                                </wps:spPr>
                                <wps:txbx>
                                  <w:txbxContent>
                                    <w:p w14:paraId="0083B07F" w14:textId="77777777" w:rsidR="00D80789" w:rsidRDefault="00D80789" w:rsidP="00B44C0C">
                                      <w:pPr>
                                        <w:spacing w:line="240" w:lineRule="auto"/>
                                        <w:textDirection w:val="btLr"/>
                                      </w:pPr>
                                    </w:p>
                                  </w:txbxContent>
                                </wps:txbx>
                                <wps:bodyPr spcFirstLastPara="1" wrap="square" lIns="91425" tIns="91425" rIns="91425" bIns="91425" anchor="ctr" anchorCtr="0"/>
                              </wps:wsp>
                              <wps:wsp>
                                <wps:cNvPr id="240" name="Rectangle 240"/>
                                <wps:cNvSpPr/>
                                <wps:spPr>
                                  <a:xfrm>
                                    <a:off x="2256525" y="824225"/>
                                    <a:ext cx="171300" cy="2859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1BEAB5E6" w14:textId="77777777" w:rsidR="00D80789" w:rsidRDefault="00D80789" w:rsidP="00B44C0C">
                                      <w:pPr>
                                        <w:spacing w:line="240" w:lineRule="auto"/>
                                        <w:textDirection w:val="btLr"/>
                                      </w:pPr>
                                    </w:p>
                                  </w:txbxContent>
                                </wps:txbx>
                                <wps:bodyPr spcFirstLastPara="1" wrap="square" lIns="91425" tIns="91425" rIns="91425" bIns="91425" anchor="ctr" anchorCtr="0"/>
                              </wps:wsp>
                              <wps:wsp>
                                <wps:cNvPr id="241" name="Rectangle 241"/>
                                <wps:cNvSpPr/>
                                <wps:spPr>
                                  <a:xfrm>
                                    <a:off x="2427825" y="824225"/>
                                    <a:ext cx="171300" cy="2859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3DFC6CB8" w14:textId="77777777" w:rsidR="00D80789" w:rsidRDefault="00D80789" w:rsidP="00B44C0C">
                                      <w:pPr>
                                        <w:spacing w:line="240" w:lineRule="auto"/>
                                        <w:textDirection w:val="btLr"/>
                                      </w:pPr>
                                    </w:p>
                                  </w:txbxContent>
                                </wps:txbx>
                                <wps:bodyPr spcFirstLastPara="1" wrap="square" lIns="91425" tIns="91425" rIns="91425" bIns="91425" anchor="ctr" anchorCtr="0"/>
                              </wps:wsp>
                              <wps:wsp>
                                <wps:cNvPr id="242" name="Rectangle 242"/>
                                <wps:cNvSpPr/>
                                <wps:spPr>
                                  <a:xfrm>
                                    <a:off x="2085225" y="824225"/>
                                    <a:ext cx="171300" cy="2859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1349B912" w14:textId="77777777" w:rsidR="00D80789" w:rsidRDefault="00D80789" w:rsidP="00B44C0C">
                                      <w:pPr>
                                        <w:spacing w:line="240" w:lineRule="auto"/>
                                        <w:textDirection w:val="btLr"/>
                                      </w:pPr>
                                    </w:p>
                                  </w:txbxContent>
                                </wps:txbx>
                                <wps:bodyPr spcFirstLastPara="1" wrap="square" lIns="91425" tIns="91425" rIns="91425" bIns="91425" anchor="ctr" anchorCtr="0"/>
                              </wps:wsp>
                            </wpg:grpSp>
                            <wpg:grpSp>
                              <wpg:cNvPr id="243" name="Group 243"/>
                              <wpg:cNvGrpSpPr/>
                              <wpg:grpSpPr>
                                <a:xfrm>
                                  <a:off x="3456375" y="2428800"/>
                                  <a:ext cx="342600" cy="285900"/>
                                  <a:chOff x="1571325" y="824225"/>
                                  <a:chExt cx="342600" cy="285900"/>
                                </a:xfrm>
                              </wpg:grpSpPr>
                              <wps:wsp>
                                <wps:cNvPr id="244" name="Rectangle 244"/>
                                <wps:cNvSpPr/>
                                <wps:spPr>
                                  <a:xfrm>
                                    <a:off x="1571325" y="824225"/>
                                    <a:ext cx="171300" cy="2859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513B25E5" w14:textId="77777777" w:rsidR="00D80789" w:rsidRDefault="00D80789" w:rsidP="00B44C0C">
                                      <w:pPr>
                                        <w:spacing w:line="240" w:lineRule="auto"/>
                                        <w:textDirection w:val="btLr"/>
                                      </w:pPr>
                                    </w:p>
                                  </w:txbxContent>
                                </wps:txbx>
                                <wps:bodyPr spcFirstLastPara="1" wrap="square" lIns="91425" tIns="91425" rIns="91425" bIns="91425" anchor="ctr" anchorCtr="0"/>
                              </wps:wsp>
                              <wps:wsp>
                                <wps:cNvPr id="245" name="Rectangle 245"/>
                                <wps:cNvSpPr/>
                                <wps:spPr>
                                  <a:xfrm>
                                    <a:off x="1742625" y="824225"/>
                                    <a:ext cx="171300" cy="2859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06F7E03B" w14:textId="77777777" w:rsidR="00D80789" w:rsidRDefault="00D80789" w:rsidP="00B44C0C">
                                      <w:pPr>
                                        <w:spacing w:line="240" w:lineRule="auto"/>
                                        <w:textDirection w:val="btLr"/>
                                      </w:pPr>
                                    </w:p>
                                  </w:txbxContent>
                                </wps:txbx>
                                <wps:bodyPr spcFirstLastPara="1" wrap="square" lIns="91425" tIns="91425" rIns="91425" bIns="91425" anchor="ctr" anchorCtr="0"/>
                              </wps:wsp>
                            </wpg:grpSp>
                          </wpg:grpSp>
                        </wpg:grpSp>
                        <wpg:grpSp>
                          <wpg:cNvPr id="246" name="Group 246"/>
                          <wpg:cNvGrpSpPr/>
                          <wpg:grpSpPr>
                            <a:xfrm>
                              <a:off x="1111050" y="2889850"/>
                              <a:ext cx="342600" cy="285900"/>
                              <a:chOff x="697600" y="624200"/>
                              <a:chExt cx="342600" cy="285900"/>
                            </a:xfrm>
                          </wpg:grpSpPr>
                          <wps:wsp>
                            <wps:cNvPr id="247" name="Rectangle 247"/>
                            <wps:cNvSpPr/>
                            <wps:spPr>
                              <a:xfrm>
                                <a:off x="868900" y="624200"/>
                                <a:ext cx="171300" cy="2859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3D699F39" w14:textId="77777777" w:rsidR="00D80789" w:rsidRDefault="00D80789" w:rsidP="00B44C0C">
                                  <w:pPr>
                                    <w:spacing w:line="240" w:lineRule="auto"/>
                                    <w:textDirection w:val="btLr"/>
                                  </w:pPr>
                                </w:p>
                              </w:txbxContent>
                            </wps:txbx>
                            <wps:bodyPr spcFirstLastPara="1" wrap="square" lIns="91425" tIns="91425" rIns="91425" bIns="91425" anchor="ctr" anchorCtr="0"/>
                          </wps:wsp>
                          <wps:wsp>
                            <wps:cNvPr id="248" name="Rectangle 248"/>
                            <wps:cNvSpPr/>
                            <wps:spPr>
                              <a:xfrm>
                                <a:off x="697600" y="624200"/>
                                <a:ext cx="171300" cy="2859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70948899" w14:textId="77777777" w:rsidR="00D80789" w:rsidRDefault="00D80789" w:rsidP="00B44C0C">
                                  <w:pPr>
                                    <w:spacing w:line="240" w:lineRule="auto"/>
                                    <w:textDirection w:val="btLr"/>
                                  </w:pPr>
                                </w:p>
                              </w:txbxContent>
                            </wps:txbx>
                            <wps:bodyPr spcFirstLastPara="1" wrap="square" lIns="91425" tIns="91425" rIns="91425" bIns="91425" anchor="ctr" anchorCtr="0"/>
                          </wps:wsp>
                        </wpg:grpSp>
                        <wps:wsp>
                          <wps:cNvPr id="249" name="Rectangle 249"/>
                          <wps:cNvSpPr/>
                          <wps:spPr>
                            <a:xfrm>
                              <a:off x="1453650" y="2889850"/>
                              <a:ext cx="171300" cy="2859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526406A5" w14:textId="77777777" w:rsidR="00D80789" w:rsidRDefault="00D80789" w:rsidP="00B44C0C">
                                <w:pPr>
                                  <w:spacing w:line="240" w:lineRule="auto"/>
                                  <w:textDirection w:val="btLr"/>
                                </w:pPr>
                              </w:p>
                            </w:txbxContent>
                          </wps:txbx>
                          <wps:bodyPr spcFirstLastPara="1" wrap="square" lIns="91425" tIns="91425" rIns="91425" bIns="91425" anchor="ctr" anchorCtr="0"/>
                        </wps:wsp>
                      </wpg:grpSp>
                      <wpg:grpSp>
                        <wpg:cNvPr id="250" name="Group 250"/>
                        <wpg:cNvGrpSpPr/>
                        <wpg:grpSpPr>
                          <a:xfrm>
                            <a:off x="1796850" y="3323225"/>
                            <a:ext cx="3935700" cy="285900"/>
                            <a:chOff x="1111050" y="2889850"/>
                            <a:chExt cx="3935700" cy="285900"/>
                          </a:xfrm>
                        </wpg:grpSpPr>
                        <wpg:grpSp>
                          <wpg:cNvPr id="251" name="Group 251"/>
                          <wpg:cNvGrpSpPr/>
                          <wpg:grpSpPr>
                            <a:xfrm>
                              <a:off x="1620750" y="2889850"/>
                              <a:ext cx="3426000" cy="285900"/>
                              <a:chOff x="2085975" y="2428800"/>
                              <a:chExt cx="3426000" cy="285900"/>
                            </a:xfrm>
                          </wpg:grpSpPr>
                          <wpg:grpSp>
                            <wpg:cNvPr id="252" name="Group 252"/>
                            <wpg:cNvGrpSpPr/>
                            <wpg:grpSpPr>
                              <a:xfrm>
                                <a:off x="2085975" y="2428800"/>
                                <a:ext cx="1713000" cy="285900"/>
                                <a:chOff x="2085975" y="2428800"/>
                                <a:chExt cx="1713000" cy="285900"/>
                              </a:xfrm>
                            </wpg:grpSpPr>
                            <wpg:grpSp>
                              <wpg:cNvPr id="253" name="Group 253"/>
                              <wpg:cNvGrpSpPr/>
                              <wpg:grpSpPr>
                                <a:xfrm>
                                  <a:off x="2085975" y="2428800"/>
                                  <a:ext cx="1370400" cy="285900"/>
                                  <a:chOff x="1228725" y="824225"/>
                                  <a:chExt cx="1370400" cy="285900"/>
                                </a:xfrm>
                              </wpg:grpSpPr>
                              <wps:wsp>
                                <wps:cNvPr id="254" name="Rectangle 254"/>
                                <wps:cNvSpPr/>
                                <wps:spPr>
                                  <a:xfrm>
                                    <a:off x="1228725" y="824225"/>
                                    <a:ext cx="171300" cy="285900"/>
                                  </a:xfrm>
                                  <a:prstGeom prst="rect">
                                    <a:avLst/>
                                  </a:prstGeom>
                                  <a:solidFill>
                                    <a:srgbClr val="CFE2F3"/>
                                  </a:solidFill>
                                  <a:ln w="9525" cap="flat" cmpd="sng">
                                    <a:solidFill>
                                      <a:srgbClr val="000000"/>
                                    </a:solidFill>
                                    <a:prstDash val="solid"/>
                                    <a:round/>
                                    <a:headEnd type="none" w="sm" len="sm"/>
                                    <a:tailEnd type="none" w="sm" len="sm"/>
                                  </a:ln>
                                </wps:spPr>
                                <wps:txbx>
                                  <w:txbxContent>
                                    <w:p w14:paraId="0E354BDC" w14:textId="77777777" w:rsidR="00D80789" w:rsidRDefault="00D80789" w:rsidP="00B44C0C">
                                      <w:pPr>
                                        <w:spacing w:line="240" w:lineRule="auto"/>
                                        <w:textDirection w:val="btLr"/>
                                      </w:pPr>
                                    </w:p>
                                  </w:txbxContent>
                                </wps:txbx>
                                <wps:bodyPr spcFirstLastPara="1" wrap="square" lIns="91425" tIns="91425" rIns="91425" bIns="91425" anchor="ctr" anchorCtr="0"/>
                              </wps:wsp>
                              <wps:wsp>
                                <wps:cNvPr id="255" name="Rectangle 255"/>
                                <wps:cNvSpPr/>
                                <wps:spPr>
                                  <a:xfrm>
                                    <a:off x="1400025" y="824225"/>
                                    <a:ext cx="171300" cy="285900"/>
                                  </a:xfrm>
                                  <a:prstGeom prst="rect">
                                    <a:avLst/>
                                  </a:prstGeom>
                                  <a:solidFill>
                                    <a:srgbClr val="CFE2F3"/>
                                  </a:solidFill>
                                  <a:ln w="9525" cap="flat" cmpd="sng">
                                    <a:solidFill>
                                      <a:srgbClr val="000000"/>
                                    </a:solidFill>
                                    <a:prstDash val="solid"/>
                                    <a:round/>
                                    <a:headEnd type="none" w="sm" len="sm"/>
                                    <a:tailEnd type="none" w="sm" len="sm"/>
                                  </a:ln>
                                </wps:spPr>
                                <wps:txbx>
                                  <w:txbxContent>
                                    <w:p w14:paraId="35D94D69" w14:textId="77777777" w:rsidR="00D80789" w:rsidRDefault="00D80789" w:rsidP="00B44C0C">
                                      <w:pPr>
                                        <w:spacing w:line="240" w:lineRule="auto"/>
                                        <w:textDirection w:val="btLr"/>
                                      </w:pPr>
                                    </w:p>
                                  </w:txbxContent>
                                </wps:txbx>
                                <wps:bodyPr spcFirstLastPara="1" wrap="square" lIns="91425" tIns="91425" rIns="91425" bIns="91425" anchor="ctr" anchorCtr="0"/>
                              </wps:wsp>
                              <wps:wsp>
                                <wps:cNvPr id="256" name="Rectangle 256"/>
                                <wps:cNvSpPr/>
                                <wps:spPr>
                                  <a:xfrm>
                                    <a:off x="1571325" y="824225"/>
                                    <a:ext cx="171300" cy="285900"/>
                                  </a:xfrm>
                                  <a:prstGeom prst="rect">
                                    <a:avLst/>
                                  </a:prstGeom>
                                  <a:solidFill>
                                    <a:srgbClr val="CFE2F3"/>
                                  </a:solidFill>
                                  <a:ln w="9525" cap="flat" cmpd="sng">
                                    <a:solidFill>
                                      <a:srgbClr val="000000"/>
                                    </a:solidFill>
                                    <a:prstDash val="solid"/>
                                    <a:round/>
                                    <a:headEnd type="none" w="sm" len="sm"/>
                                    <a:tailEnd type="none" w="sm" len="sm"/>
                                  </a:ln>
                                </wps:spPr>
                                <wps:txbx>
                                  <w:txbxContent>
                                    <w:p w14:paraId="5A46156F" w14:textId="77777777" w:rsidR="00D80789" w:rsidRDefault="00D80789" w:rsidP="00B44C0C">
                                      <w:pPr>
                                        <w:spacing w:line="240" w:lineRule="auto"/>
                                        <w:textDirection w:val="btLr"/>
                                      </w:pPr>
                                    </w:p>
                                  </w:txbxContent>
                                </wps:txbx>
                                <wps:bodyPr spcFirstLastPara="1" wrap="square" lIns="91425" tIns="91425" rIns="91425" bIns="91425" anchor="ctr" anchorCtr="0"/>
                              </wps:wsp>
                              <wps:wsp>
                                <wps:cNvPr id="257" name="Rectangle 257"/>
                                <wps:cNvSpPr/>
                                <wps:spPr>
                                  <a:xfrm>
                                    <a:off x="1742625" y="824225"/>
                                    <a:ext cx="171300" cy="285900"/>
                                  </a:xfrm>
                                  <a:prstGeom prst="rect">
                                    <a:avLst/>
                                  </a:prstGeom>
                                  <a:solidFill>
                                    <a:srgbClr val="CFE2F3"/>
                                  </a:solidFill>
                                  <a:ln w="9525" cap="flat" cmpd="sng">
                                    <a:solidFill>
                                      <a:srgbClr val="000000"/>
                                    </a:solidFill>
                                    <a:prstDash val="solid"/>
                                    <a:round/>
                                    <a:headEnd type="none" w="sm" len="sm"/>
                                    <a:tailEnd type="none" w="sm" len="sm"/>
                                  </a:ln>
                                </wps:spPr>
                                <wps:txbx>
                                  <w:txbxContent>
                                    <w:p w14:paraId="21760660" w14:textId="77777777" w:rsidR="00D80789" w:rsidRDefault="00D80789" w:rsidP="00B44C0C">
                                      <w:pPr>
                                        <w:spacing w:line="240" w:lineRule="auto"/>
                                        <w:textDirection w:val="btLr"/>
                                      </w:pPr>
                                    </w:p>
                                  </w:txbxContent>
                                </wps:txbx>
                                <wps:bodyPr spcFirstLastPara="1" wrap="square" lIns="91425" tIns="91425" rIns="91425" bIns="91425" anchor="ctr" anchorCtr="0"/>
                              </wps:wsp>
                              <wps:wsp>
                                <wps:cNvPr id="258" name="Rectangle 258"/>
                                <wps:cNvSpPr/>
                                <wps:spPr>
                                  <a:xfrm>
                                    <a:off x="1913925" y="824225"/>
                                    <a:ext cx="171300" cy="285900"/>
                                  </a:xfrm>
                                  <a:prstGeom prst="rect">
                                    <a:avLst/>
                                  </a:prstGeom>
                                  <a:solidFill>
                                    <a:srgbClr val="CFE2F3"/>
                                  </a:solidFill>
                                  <a:ln w="9525" cap="flat" cmpd="sng">
                                    <a:solidFill>
                                      <a:srgbClr val="000000"/>
                                    </a:solidFill>
                                    <a:prstDash val="solid"/>
                                    <a:round/>
                                    <a:headEnd type="none" w="sm" len="sm"/>
                                    <a:tailEnd type="none" w="sm" len="sm"/>
                                  </a:ln>
                                </wps:spPr>
                                <wps:txbx>
                                  <w:txbxContent>
                                    <w:p w14:paraId="5FC60EE5" w14:textId="77777777" w:rsidR="00D80789" w:rsidRDefault="00D80789" w:rsidP="00B44C0C">
                                      <w:pPr>
                                        <w:spacing w:line="240" w:lineRule="auto"/>
                                        <w:textDirection w:val="btLr"/>
                                      </w:pPr>
                                    </w:p>
                                  </w:txbxContent>
                                </wps:txbx>
                                <wps:bodyPr spcFirstLastPara="1" wrap="square" lIns="91425" tIns="91425" rIns="91425" bIns="91425" anchor="ctr" anchorCtr="0"/>
                              </wps:wsp>
                              <wps:wsp>
                                <wps:cNvPr id="259" name="Rectangle 259"/>
                                <wps:cNvSpPr/>
                                <wps:spPr>
                                  <a:xfrm>
                                    <a:off x="2256525" y="824225"/>
                                    <a:ext cx="171300" cy="285900"/>
                                  </a:xfrm>
                                  <a:prstGeom prst="rect">
                                    <a:avLst/>
                                  </a:prstGeom>
                                  <a:solidFill>
                                    <a:srgbClr val="CFE2F3"/>
                                  </a:solidFill>
                                  <a:ln w="9525" cap="flat" cmpd="sng">
                                    <a:solidFill>
                                      <a:srgbClr val="000000"/>
                                    </a:solidFill>
                                    <a:prstDash val="solid"/>
                                    <a:round/>
                                    <a:headEnd type="none" w="sm" len="sm"/>
                                    <a:tailEnd type="none" w="sm" len="sm"/>
                                  </a:ln>
                                </wps:spPr>
                                <wps:txbx>
                                  <w:txbxContent>
                                    <w:p w14:paraId="59C2920F" w14:textId="77777777" w:rsidR="00D80789" w:rsidRDefault="00D80789" w:rsidP="00B44C0C">
                                      <w:pPr>
                                        <w:spacing w:line="240" w:lineRule="auto"/>
                                        <w:textDirection w:val="btLr"/>
                                      </w:pPr>
                                    </w:p>
                                  </w:txbxContent>
                                </wps:txbx>
                                <wps:bodyPr spcFirstLastPara="1" wrap="square" lIns="91425" tIns="91425" rIns="91425" bIns="91425" anchor="ctr" anchorCtr="0"/>
                              </wps:wsp>
                              <wps:wsp>
                                <wps:cNvPr id="260" name="Rectangle 260"/>
                                <wps:cNvSpPr/>
                                <wps:spPr>
                                  <a:xfrm>
                                    <a:off x="2427825" y="824225"/>
                                    <a:ext cx="171300" cy="285900"/>
                                  </a:xfrm>
                                  <a:prstGeom prst="rect">
                                    <a:avLst/>
                                  </a:prstGeom>
                                  <a:solidFill>
                                    <a:srgbClr val="CFE2F3"/>
                                  </a:solidFill>
                                  <a:ln w="9525" cap="flat" cmpd="sng">
                                    <a:solidFill>
                                      <a:srgbClr val="000000"/>
                                    </a:solidFill>
                                    <a:prstDash val="solid"/>
                                    <a:round/>
                                    <a:headEnd type="none" w="sm" len="sm"/>
                                    <a:tailEnd type="none" w="sm" len="sm"/>
                                  </a:ln>
                                </wps:spPr>
                                <wps:txbx>
                                  <w:txbxContent>
                                    <w:p w14:paraId="3B685917" w14:textId="77777777" w:rsidR="00D80789" w:rsidRDefault="00D80789" w:rsidP="00B44C0C">
                                      <w:pPr>
                                        <w:spacing w:line="240" w:lineRule="auto"/>
                                        <w:textDirection w:val="btLr"/>
                                      </w:pPr>
                                    </w:p>
                                  </w:txbxContent>
                                </wps:txbx>
                                <wps:bodyPr spcFirstLastPara="1" wrap="square" lIns="91425" tIns="91425" rIns="91425" bIns="91425" anchor="ctr" anchorCtr="0"/>
                              </wps:wsp>
                              <wps:wsp>
                                <wps:cNvPr id="261" name="Rectangle 261"/>
                                <wps:cNvSpPr/>
                                <wps:spPr>
                                  <a:xfrm>
                                    <a:off x="2085225" y="824225"/>
                                    <a:ext cx="171300" cy="285900"/>
                                  </a:xfrm>
                                  <a:prstGeom prst="rect">
                                    <a:avLst/>
                                  </a:prstGeom>
                                  <a:solidFill>
                                    <a:srgbClr val="CFE2F3"/>
                                  </a:solidFill>
                                  <a:ln w="9525" cap="flat" cmpd="sng">
                                    <a:solidFill>
                                      <a:srgbClr val="000000"/>
                                    </a:solidFill>
                                    <a:prstDash val="solid"/>
                                    <a:round/>
                                    <a:headEnd type="none" w="sm" len="sm"/>
                                    <a:tailEnd type="none" w="sm" len="sm"/>
                                  </a:ln>
                                </wps:spPr>
                                <wps:txbx>
                                  <w:txbxContent>
                                    <w:p w14:paraId="6EB7662E" w14:textId="77777777" w:rsidR="00D80789" w:rsidRDefault="00D80789" w:rsidP="00B44C0C">
                                      <w:pPr>
                                        <w:spacing w:line="240" w:lineRule="auto"/>
                                        <w:textDirection w:val="btLr"/>
                                      </w:pPr>
                                    </w:p>
                                  </w:txbxContent>
                                </wps:txbx>
                                <wps:bodyPr spcFirstLastPara="1" wrap="square" lIns="91425" tIns="91425" rIns="91425" bIns="91425" anchor="ctr" anchorCtr="0"/>
                              </wps:wsp>
                            </wpg:grpSp>
                            <wpg:grpSp>
                              <wpg:cNvPr id="262" name="Group 262"/>
                              <wpg:cNvGrpSpPr/>
                              <wpg:grpSpPr>
                                <a:xfrm>
                                  <a:off x="3456375" y="2428800"/>
                                  <a:ext cx="342600" cy="285900"/>
                                  <a:chOff x="1571325" y="824225"/>
                                  <a:chExt cx="342600" cy="285900"/>
                                </a:xfrm>
                              </wpg:grpSpPr>
                              <wps:wsp>
                                <wps:cNvPr id="263" name="Rectangle 263"/>
                                <wps:cNvSpPr/>
                                <wps:spPr>
                                  <a:xfrm>
                                    <a:off x="1571325" y="824225"/>
                                    <a:ext cx="171300" cy="285900"/>
                                  </a:xfrm>
                                  <a:prstGeom prst="rect">
                                    <a:avLst/>
                                  </a:prstGeom>
                                  <a:solidFill>
                                    <a:srgbClr val="CFE2F3"/>
                                  </a:solidFill>
                                  <a:ln w="9525" cap="flat" cmpd="sng">
                                    <a:solidFill>
                                      <a:srgbClr val="000000"/>
                                    </a:solidFill>
                                    <a:prstDash val="solid"/>
                                    <a:round/>
                                    <a:headEnd type="none" w="sm" len="sm"/>
                                    <a:tailEnd type="none" w="sm" len="sm"/>
                                  </a:ln>
                                </wps:spPr>
                                <wps:txbx>
                                  <w:txbxContent>
                                    <w:p w14:paraId="53CE09E9" w14:textId="77777777" w:rsidR="00D80789" w:rsidRDefault="00D80789" w:rsidP="00676569">
                                      <w:pPr>
                                        <w:spacing w:line="240" w:lineRule="auto"/>
                                        <w:textDirection w:val="btLr"/>
                                      </w:pPr>
                                    </w:p>
                                  </w:txbxContent>
                                </wps:txbx>
                                <wps:bodyPr spcFirstLastPara="1" wrap="square" lIns="91425" tIns="91425" rIns="91425" bIns="91425" anchor="ctr" anchorCtr="0"/>
                              </wps:wsp>
                              <wps:wsp>
                                <wps:cNvPr id="264" name="Rectangle 264"/>
                                <wps:cNvSpPr/>
                                <wps:spPr>
                                  <a:xfrm>
                                    <a:off x="1742625" y="824225"/>
                                    <a:ext cx="171300" cy="285900"/>
                                  </a:xfrm>
                                  <a:prstGeom prst="rect">
                                    <a:avLst/>
                                  </a:prstGeom>
                                  <a:solidFill>
                                    <a:srgbClr val="CFE2F3"/>
                                  </a:solidFill>
                                  <a:ln w="9525" cap="flat" cmpd="sng">
                                    <a:solidFill>
                                      <a:srgbClr val="000000"/>
                                    </a:solidFill>
                                    <a:prstDash val="solid"/>
                                    <a:round/>
                                    <a:headEnd type="none" w="sm" len="sm"/>
                                    <a:tailEnd type="none" w="sm" len="sm"/>
                                  </a:ln>
                                </wps:spPr>
                                <wps:txbx>
                                  <w:txbxContent>
                                    <w:p w14:paraId="31DF1886" w14:textId="77777777" w:rsidR="00D80789" w:rsidRDefault="00D80789" w:rsidP="00B44C0C">
                                      <w:pPr>
                                        <w:spacing w:line="240" w:lineRule="auto"/>
                                        <w:textDirection w:val="btLr"/>
                                      </w:pPr>
                                    </w:p>
                                  </w:txbxContent>
                                </wps:txbx>
                                <wps:bodyPr spcFirstLastPara="1" wrap="square" lIns="91425" tIns="91425" rIns="91425" bIns="91425" anchor="ctr" anchorCtr="0"/>
                              </wps:wsp>
                            </wpg:grpSp>
                          </wpg:grpSp>
                          <wpg:grpSp>
                            <wpg:cNvPr id="265" name="Group 265"/>
                            <wpg:cNvGrpSpPr/>
                            <wpg:grpSpPr>
                              <a:xfrm>
                                <a:off x="3798975" y="2428800"/>
                                <a:ext cx="1713000" cy="285900"/>
                                <a:chOff x="2085975" y="2428800"/>
                                <a:chExt cx="1713000" cy="285900"/>
                              </a:xfrm>
                            </wpg:grpSpPr>
                            <wpg:grpSp>
                              <wpg:cNvPr id="266" name="Group 266"/>
                              <wpg:cNvGrpSpPr/>
                              <wpg:grpSpPr>
                                <a:xfrm>
                                  <a:off x="2085975" y="2428800"/>
                                  <a:ext cx="1370400" cy="285900"/>
                                  <a:chOff x="1228725" y="824225"/>
                                  <a:chExt cx="1370400" cy="285900"/>
                                </a:xfrm>
                              </wpg:grpSpPr>
                              <wps:wsp>
                                <wps:cNvPr id="267" name="Rectangle 267"/>
                                <wps:cNvSpPr/>
                                <wps:spPr>
                                  <a:xfrm>
                                    <a:off x="1228725" y="824225"/>
                                    <a:ext cx="171300" cy="285900"/>
                                  </a:xfrm>
                                  <a:prstGeom prst="rect">
                                    <a:avLst/>
                                  </a:prstGeom>
                                  <a:solidFill>
                                    <a:srgbClr val="CFE2F3"/>
                                  </a:solidFill>
                                  <a:ln w="9525" cap="flat" cmpd="sng">
                                    <a:solidFill>
                                      <a:srgbClr val="000000"/>
                                    </a:solidFill>
                                    <a:prstDash val="solid"/>
                                    <a:round/>
                                    <a:headEnd type="none" w="sm" len="sm"/>
                                    <a:tailEnd type="none" w="sm" len="sm"/>
                                  </a:ln>
                                </wps:spPr>
                                <wps:txbx>
                                  <w:txbxContent>
                                    <w:p w14:paraId="1C2246F3" w14:textId="77777777" w:rsidR="00D80789" w:rsidRDefault="00D80789" w:rsidP="00B44C0C">
                                      <w:pPr>
                                        <w:spacing w:line="240" w:lineRule="auto"/>
                                        <w:textDirection w:val="btLr"/>
                                      </w:pPr>
                                    </w:p>
                                  </w:txbxContent>
                                </wps:txbx>
                                <wps:bodyPr spcFirstLastPara="1" wrap="square" lIns="91425" tIns="91425" rIns="91425" bIns="91425" anchor="ctr" anchorCtr="0"/>
                              </wps:wsp>
                              <wps:wsp>
                                <wps:cNvPr id="268" name="Rectangle 268"/>
                                <wps:cNvSpPr/>
                                <wps:spPr>
                                  <a:xfrm>
                                    <a:off x="1400025" y="824225"/>
                                    <a:ext cx="171300" cy="285900"/>
                                  </a:xfrm>
                                  <a:prstGeom prst="rect">
                                    <a:avLst/>
                                  </a:prstGeom>
                                  <a:solidFill>
                                    <a:srgbClr val="CFE2F3"/>
                                  </a:solidFill>
                                  <a:ln w="9525" cap="flat" cmpd="sng">
                                    <a:solidFill>
                                      <a:srgbClr val="000000"/>
                                    </a:solidFill>
                                    <a:prstDash val="solid"/>
                                    <a:round/>
                                    <a:headEnd type="none" w="sm" len="sm"/>
                                    <a:tailEnd type="none" w="sm" len="sm"/>
                                  </a:ln>
                                </wps:spPr>
                                <wps:txbx>
                                  <w:txbxContent>
                                    <w:p w14:paraId="690AED10" w14:textId="77777777" w:rsidR="00D80789" w:rsidRDefault="00D80789" w:rsidP="00B44C0C">
                                      <w:pPr>
                                        <w:spacing w:line="240" w:lineRule="auto"/>
                                        <w:textDirection w:val="btLr"/>
                                      </w:pPr>
                                    </w:p>
                                  </w:txbxContent>
                                </wps:txbx>
                                <wps:bodyPr spcFirstLastPara="1" wrap="square" lIns="91425" tIns="91425" rIns="91425" bIns="91425" anchor="ctr" anchorCtr="0"/>
                              </wps:wsp>
                              <wps:wsp>
                                <wps:cNvPr id="269" name="Rectangle 269"/>
                                <wps:cNvSpPr/>
                                <wps:spPr>
                                  <a:xfrm>
                                    <a:off x="1571325" y="824225"/>
                                    <a:ext cx="171300" cy="285900"/>
                                  </a:xfrm>
                                  <a:prstGeom prst="rect">
                                    <a:avLst/>
                                  </a:prstGeom>
                                  <a:solidFill>
                                    <a:srgbClr val="CFE2F3"/>
                                  </a:solidFill>
                                  <a:ln w="9525" cap="flat" cmpd="sng">
                                    <a:solidFill>
                                      <a:srgbClr val="000000"/>
                                    </a:solidFill>
                                    <a:prstDash val="solid"/>
                                    <a:round/>
                                    <a:headEnd type="none" w="sm" len="sm"/>
                                    <a:tailEnd type="none" w="sm" len="sm"/>
                                  </a:ln>
                                </wps:spPr>
                                <wps:txbx>
                                  <w:txbxContent>
                                    <w:p w14:paraId="12995932" w14:textId="77777777" w:rsidR="00D80789" w:rsidRDefault="00D80789" w:rsidP="00B44C0C">
                                      <w:pPr>
                                        <w:spacing w:line="240" w:lineRule="auto"/>
                                        <w:textDirection w:val="btLr"/>
                                      </w:pPr>
                                    </w:p>
                                  </w:txbxContent>
                                </wps:txbx>
                                <wps:bodyPr spcFirstLastPara="1" wrap="square" lIns="91425" tIns="91425" rIns="91425" bIns="91425" anchor="ctr" anchorCtr="0"/>
                              </wps:wsp>
                              <wps:wsp>
                                <wps:cNvPr id="270" name="Rectangle 270"/>
                                <wps:cNvSpPr/>
                                <wps:spPr>
                                  <a:xfrm>
                                    <a:off x="1742625" y="824225"/>
                                    <a:ext cx="171300" cy="285900"/>
                                  </a:xfrm>
                                  <a:prstGeom prst="rect">
                                    <a:avLst/>
                                  </a:prstGeom>
                                  <a:solidFill>
                                    <a:srgbClr val="CFE2F3"/>
                                  </a:solidFill>
                                  <a:ln w="9525" cap="flat" cmpd="sng">
                                    <a:solidFill>
                                      <a:srgbClr val="000000"/>
                                    </a:solidFill>
                                    <a:prstDash val="solid"/>
                                    <a:round/>
                                    <a:headEnd type="none" w="sm" len="sm"/>
                                    <a:tailEnd type="none" w="sm" len="sm"/>
                                  </a:ln>
                                </wps:spPr>
                                <wps:txbx>
                                  <w:txbxContent>
                                    <w:p w14:paraId="277B8329" w14:textId="77777777" w:rsidR="00D80789" w:rsidRDefault="00D80789" w:rsidP="00B44C0C">
                                      <w:pPr>
                                        <w:spacing w:line="240" w:lineRule="auto"/>
                                        <w:textDirection w:val="btLr"/>
                                      </w:pPr>
                                    </w:p>
                                  </w:txbxContent>
                                </wps:txbx>
                                <wps:bodyPr spcFirstLastPara="1" wrap="square" lIns="91425" tIns="91425" rIns="91425" bIns="91425" anchor="ctr" anchorCtr="0"/>
                              </wps:wsp>
                              <wps:wsp>
                                <wps:cNvPr id="271" name="Rectangle 271"/>
                                <wps:cNvSpPr/>
                                <wps:spPr>
                                  <a:xfrm>
                                    <a:off x="1913925" y="824225"/>
                                    <a:ext cx="171300" cy="285900"/>
                                  </a:xfrm>
                                  <a:prstGeom prst="rect">
                                    <a:avLst/>
                                  </a:prstGeom>
                                  <a:solidFill>
                                    <a:srgbClr val="CFE2F3"/>
                                  </a:solidFill>
                                  <a:ln w="9525" cap="flat" cmpd="sng">
                                    <a:solidFill>
                                      <a:srgbClr val="000000"/>
                                    </a:solidFill>
                                    <a:prstDash val="solid"/>
                                    <a:round/>
                                    <a:headEnd type="none" w="sm" len="sm"/>
                                    <a:tailEnd type="none" w="sm" len="sm"/>
                                  </a:ln>
                                </wps:spPr>
                                <wps:txbx>
                                  <w:txbxContent>
                                    <w:p w14:paraId="2ADC73DD" w14:textId="77777777" w:rsidR="00D80789" w:rsidRDefault="00D80789" w:rsidP="00B44C0C">
                                      <w:pPr>
                                        <w:spacing w:line="240" w:lineRule="auto"/>
                                        <w:textDirection w:val="btLr"/>
                                      </w:pPr>
                                    </w:p>
                                  </w:txbxContent>
                                </wps:txbx>
                                <wps:bodyPr spcFirstLastPara="1" wrap="square" lIns="91425" tIns="91425" rIns="91425" bIns="91425" anchor="ctr" anchorCtr="0"/>
                              </wps:wsp>
                              <wps:wsp>
                                <wps:cNvPr id="272" name="Rectangle 272"/>
                                <wps:cNvSpPr/>
                                <wps:spPr>
                                  <a:xfrm>
                                    <a:off x="2256525" y="824225"/>
                                    <a:ext cx="171300" cy="2859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0221E558" w14:textId="77777777" w:rsidR="00D80789" w:rsidRDefault="00D80789" w:rsidP="00B44C0C">
                                      <w:pPr>
                                        <w:spacing w:line="240" w:lineRule="auto"/>
                                        <w:textDirection w:val="btLr"/>
                                      </w:pPr>
                                    </w:p>
                                  </w:txbxContent>
                                </wps:txbx>
                                <wps:bodyPr spcFirstLastPara="1" wrap="square" lIns="91425" tIns="91425" rIns="91425" bIns="91425" anchor="ctr" anchorCtr="0"/>
                              </wps:wsp>
                              <wps:wsp>
                                <wps:cNvPr id="273" name="Rectangle 273"/>
                                <wps:cNvSpPr/>
                                <wps:spPr>
                                  <a:xfrm>
                                    <a:off x="2427825" y="824225"/>
                                    <a:ext cx="171300" cy="2859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59EABF51" w14:textId="77777777" w:rsidR="00D80789" w:rsidRDefault="00D80789" w:rsidP="00B44C0C">
                                      <w:pPr>
                                        <w:spacing w:line="240" w:lineRule="auto"/>
                                        <w:textDirection w:val="btLr"/>
                                      </w:pPr>
                                    </w:p>
                                  </w:txbxContent>
                                </wps:txbx>
                                <wps:bodyPr spcFirstLastPara="1" wrap="square" lIns="91425" tIns="91425" rIns="91425" bIns="91425" anchor="ctr" anchorCtr="0"/>
                              </wps:wsp>
                              <wps:wsp>
                                <wps:cNvPr id="274" name="Rectangle 274"/>
                                <wps:cNvSpPr/>
                                <wps:spPr>
                                  <a:xfrm>
                                    <a:off x="2085225" y="824225"/>
                                    <a:ext cx="171300" cy="2859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16B7AC94" w14:textId="77777777" w:rsidR="00D80789" w:rsidRDefault="00D80789" w:rsidP="00B44C0C">
                                      <w:pPr>
                                        <w:spacing w:line="240" w:lineRule="auto"/>
                                        <w:textDirection w:val="btLr"/>
                                      </w:pPr>
                                    </w:p>
                                  </w:txbxContent>
                                </wps:txbx>
                                <wps:bodyPr spcFirstLastPara="1" wrap="square" lIns="91425" tIns="91425" rIns="91425" bIns="91425" anchor="ctr" anchorCtr="0"/>
                              </wps:wsp>
                            </wpg:grpSp>
                            <wpg:grpSp>
                              <wpg:cNvPr id="275" name="Group 275"/>
                              <wpg:cNvGrpSpPr/>
                              <wpg:grpSpPr>
                                <a:xfrm>
                                  <a:off x="3456375" y="2428800"/>
                                  <a:ext cx="342600" cy="285900"/>
                                  <a:chOff x="1571325" y="824225"/>
                                  <a:chExt cx="342600" cy="285900"/>
                                </a:xfrm>
                              </wpg:grpSpPr>
                              <wps:wsp>
                                <wps:cNvPr id="276" name="Rectangle 276"/>
                                <wps:cNvSpPr/>
                                <wps:spPr>
                                  <a:xfrm>
                                    <a:off x="1571325" y="824225"/>
                                    <a:ext cx="171300" cy="2859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6A149147" w14:textId="77777777" w:rsidR="00D80789" w:rsidRDefault="00D80789" w:rsidP="00B44C0C">
                                      <w:pPr>
                                        <w:spacing w:line="240" w:lineRule="auto"/>
                                        <w:textDirection w:val="btLr"/>
                                      </w:pPr>
                                    </w:p>
                                  </w:txbxContent>
                                </wps:txbx>
                                <wps:bodyPr spcFirstLastPara="1" wrap="square" lIns="91425" tIns="91425" rIns="91425" bIns="91425" anchor="ctr" anchorCtr="0"/>
                              </wps:wsp>
                              <wps:wsp>
                                <wps:cNvPr id="277" name="Rectangle 277"/>
                                <wps:cNvSpPr/>
                                <wps:spPr>
                                  <a:xfrm>
                                    <a:off x="1742625" y="824225"/>
                                    <a:ext cx="171300" cy="2859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19FDBD0A" w14:textId="77777777" w:rsidR="00D80789" w:rsidRDefault="00D80789" w:rsidP="00B44C0C">
                                      <w:pPr>
                                        <w:spacing w:line="240" w:lineRule="auto"/>
                                        <w:textDirection w:val="btLr"/>
                                      </w:pPr>
                                    </w:p>
                                  </w:txbxContent>
                                </wps:txbx>
                                <wps:bodyPr spcFirstLastPara="1" wrap="square" lIns="91425" tIns="91425" rIns="91425" bIns="91425" anchor="ctr" anchorCtr="0"/>
                              </wps:wsp>
                            </wpg:grpSp>
                          </wpg:grpSp>
                        </wpg:grpSp>
                        <wpg:grpSp>
                          <wpg:cNvPr id="278" name="Group 278"/>
                          <wpg:cNvGrpSpPr/>
                          <wpg:grpSpPr>
                            <a:xfrm>
                              <a:off x="1111050" y="2889850"/>
                              <a:ext cx="342600" cy="285900"/>
                              <a:chOff x="697600" y="624200"/>
                              <a:chExt cx="342600" cy="285900"/>
                            </a:xfrm>
                          </wpg:grpSpPr>
                          <wps:wsp>
                            <wps:cNvPr id="279" name="Rectangle 279"/>
                            <wps:cNvSpPr/>
                            <wps:spPr>
                              <a:xfrm>
                                <a:off x="868900" y="624200"/>
                                <a:ext cx="171300" cy="2859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4D680EFF" w14:textId="77777777" w:rsidR="00D80789" w:rsidRDefault="00D80789" w:rsidP="00B44C0C">
                                  <w:pPr>
                                    <w:spacing w:line="240" w:lineRule="auto"/>
                                    <w:textDirection w:val="btLr"/>
                                  </w:pPr>
                                </w:p>
                              </w:txbxContent>
                            </wps:txbx>
                            <wps:bodyPr spcFirstLastPara="1" wrap="square" lIns="91425" tIns="91425" rIns="91425" bIns="91425" anchor="ctr" anchorCtr="0"/>
                          </wps:wsp>
                          <wps:wsp>
                            <wps:cNvPr id="280" name="Rectangle 280"/>
                            <wps:cNvSpPr/>
                            <wps:spPr>
                              <a:xfrm>
                                <a:off x="697600" y="624200"/>
                                <a:ext cx="171300" cy="2859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1A5FFBA7" w14:textId="77777777" w:rsidR="00D80789" w:rsidRDefault="00D80789" w:rsidP="00B44C0C">
                                  <w:pPr>
                                    <w:spacing w:line="240" w:lineRule="auto"/>
                                    <w:textDirection w:val="btLr"/>
                                  </w:pPr>
                                </w:p>
                              </w:txbxContent>
                            </wps:txbx>
                            <wps:bodyPr spcFirstLastPara="1" wrap="square" lIns="91425" tIns="91425" rIns="91425" bIns="91425" anchor="ctr" anchorCtr="0"/>
                          </wps:wsp>
                        </wpg:grpSp>
                        <wps:wsp>
                          <wps:cNvPr id="281" name="Rectangle 281"/>
                          <wps:cNvSpPr/>
                          <wps:spPr>
                            <a:xfrm>
                              <a:off x="1453650" y="2889850"/>
                              <a:ext cx="171300" cy="2859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69DFAD29" w14:textId="77777777" w:rsidR="00D80789" w:rsidRDefault="00D80789" w:rsidP="00B44C0C">
                                <w:pPr>
                                  <w:spacing w:line="240" w:lineRule="auto"/>
                                  <w:textDirection w:val="btLr"/>
                                </w:pPr>
                              </w:p>
                            </w:txbxContent>
                          </wps:txbx>
                          <wps:bodyPr spcFirstLastPara="1" wrap="square" lIns="91425" tIns="91425" rIns="91425" bIns="91425" anchor="ctr" anchorCtr="0"/>
                        </wps:wsp>
                      </wpg:grpSp>
                      <wpg:grpSp>
                        <wpg:cNvPr id="282" name="Group 282"/>
                        <wpg:cNvGrpSpPr/>
                        <wpg:grpSpPr>
                          <a:xfrm>
                            <a:off x="1111050" y="3323225"/>
                            <a:ext cx="342600" cy="285900"/>
                            <a:chOff x="697600" y="624200"/>
                            <a:chExt cx="342600" cy="285900"/>
                          </a:xfrm>
                        </wpg:grpSpPr>
                        <wps:wsp>
                          <wps:cNvPr id="283" name="Rectangle 283"/>
                          <wps:cNvSpPr/>
                          <wps:spPr>
                            <a:xfrm>
                              <a:off x="868900" y="624200"/>
                              <a:ext cx="171300" cy="2859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1C79722C" w14:textId="77777777" w:rsidR="00D80789" w:rsidRDefault="00D80789" w:rsidP="00B44C0C">
                                <w:pPr>
                                  <w:spacing w:line="240" w:lineRule="auto"/>
                                  <w:textDirection w:val="btLr"/>
                                </w:pPr>
                              </w:p>
                            </w:txbxContent>
                          </wps:txbx>
                          <wps:bodyPr spcFirstLastPara="1" wrap="square" lIns="91425" tIns="91425" rIns="91425" bIns="91425" anchor="ctr" anchorCtr="0"/>
                        </wps:wsp>
                        <wps:wsp>
                          <wps:cNvPr id="284" name="Rectangle 284"/>
                          <wps:cNvSpPr/>
                          <wps:spPr>
                            <a:xfrm>
                              <a:off x="697600" y="624200"/>
                              <a:ext cx="171300" cy="2859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65284F1A" w14:textId="77777777" w:rsidR="00D80789" w:rsidRDefault="00D80789" w:rsidP="00B44C0C">
                                <w:pPr>
                                  <w:spacing w:line="240" w:lineRule="auto"/>
                                  <w:textDirection w:val="btLr"/>
                                </w:pPr>
                              </w:p>
                            </w:txbxContent>
                          </wps:txbx>
                          <wps:bodyPr spcFirstLastPara="1" wrap="square" lIns="91425" tIns="91425" rIns="91425" bIns="91425" anchor="ctr" anchorCtr="0"/>
                        </wps:wsp>
                      </wpg:grpSp>
                      <wpg:grpSp>
                        <wpg:cNvPr id="285" name="Group 285"/>
                        <wpg:cNvGrpSpPr/>
                        <wpg:grpSpPr>
                          <a:xfrm>
                            <a:off x="1453650" y="3323225"/>
                            <a:ext cx="342600" cy="285900"/>
                            <a:chOff x="697600" y="624200"/>
                            <a:chExt cx="342600" cy="285900"/>
                          </a:xfrm>
                        </wpg:grpSpPr>
                        <wps:wsp>
                          <wps:cNvPr id="286" name="Rectangle 286"/>
                          <wps:cNvSpPr/>
                          <wps:spPr>
                            <a:xfrm>
                              <a:off x="868900" y="624200"/>
                              <a:ext cx="171300" cy="2859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0D0A25FD" w14:textId="77777777" w:rsidR="00D80789" w:rsidRDefault="00D80789" w:rsidP="00B44C0C">
                                <w:pPr>
                                  <w:spacing w:line="240" w:lineRule="auto"/>
                                  <w:textDirection w:val="btLr"/>
                                </w:pPr>
                              </w:p>
                            </w:txbxContent>
                          </wps:txbx>
                          <wps:bodyPr spcFirstLastPara="1" wrap="square" lIns="91425" tIns="91425" rIns="91425" bIns="91425" anchor="ctr" anchorCtr="0"/>
                        </wps:wsp>
                        <wps:wsp>
                          <wps:cNvPr id="287" name="Rectangle 287"/>
                          <wps:cNvSpPr/>
                          <wps:spPr>
                            <a:xfrm>
                              <a:off x="697600" y="624200"/>
                              <a:ext cx="171300" cy="2859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541D88C2" w14:textId="77777777" w:rsidR="00D80789" w:rsidRDefault="00D80789" w:rsidP="00B44C0C">
                                <w:pPr>
                                  <w:spacing w:line="240" w:lineRule="auto"/>
                                  <w:textDirection w:val="btLr"/>
                                </w:pPr>
                              </w:p>
                            </w:txbxContent>
                          </wps:txbx>
                          <wps:bodyPr spcFirstLastPara="1" wrap="square" lIns="91425" tIns="91425" rIns="91425" bIns="91425" anchor="ctr" anchorCtr="0"/>
                        </wps:wsp>
                      </wpg:grpSp>
                      <wpg:grpSp>
                        <wpg:cNvPr id="288" name="Group 288"/>
                        <wpg:cNvGrpSpPr/>
                        <wpg:grpSpPr>
                          <a:xfrm>
                            <a:off x="1111050" y="2019688"/>
                            <a:ext cx="3935700" cy="285900"/>
                            <a:chOff x="1111050" y="2889850"/>
                            <a:chExt cx="3935700" cy="285900"/>
                          </a:xfrm>
                        </wpg:grpSpPr>
                        <wpg:grpSp>
                          <wpg:cNvPr id="289" name="Group 289"/>
                          <wpg:cNvGrpSpPr/>
                          <wpg:grpSpPr>
                            <a:xfrm>
                              <a:off x="1620750" y="2889850"/>
                              <a:ext cx="3426000" cy="285900"/>
                              <a:chOff x="2085975" y="2428800"/>
                              <a:chExt cx="3426000" cy="285900"/>
                            </a:xfrm>
                          </wpg:grpSpPr>
                          <wpg:grpSp>
                            <wpg:cNvPr id="290" name="Group 290"/>
                            <wpg:cNvGrpSpPr/>
                            <wpg:grpSpPr>
                              <a:xfrm>
                                <a:off x="2085975" y="2428800"/>
                                <a:ext cx="1713000" cy="285900"/>
                                <a:chOff x="2085975" y="2428800"/>
                                <a:chExt cx="1713000" cy="285900"/>
                              </a:xfrm>
                            </wpg:grpSpPr>
                            <wpg:grpSp>
                              <wpg:cNvPr id="291" name="Group 291"/>
                              <wpg:cNvGrpSpPr/>
                              <wpg:grpSpPr>
                                <a:xfrm>
                                  <a:off x="2085975" y="2428800"/>
                                  <a:ext cx="1370400" cy="285900"/>
                                  <a:chOff x="1228725" y="824225"/>
                                  <a:chExt cx="1370400" cy="285900"/>
                                </a:xfrm>
                              </wpg:grpSpPr>
                              <wps:wsp>
                                <wps:cNvPr id="292" name="Rectangle 292"/>
                                <wps:cNvSpPr/>
                                <wps:spPr>
                                  <a:xfrm>
                                    <a:off x="1228725" y="824225"/>
                                    <a:ext cx="171300" cy="285900"/>
                                  </a:xfrm>
                                  <a:prstGeom prst="rect">
                                    <a:avLst/>
                                  </a:prstGeom>
                                  <a:solidFill>
                                    <a:srgbClr val="CFE2F3"/>
                                  </a:solidFill>
                                  <a:ln w="9525" cap="flat" cmpd="sng">
                                    <a:solidFill>
                                      <a:srgbClr val="000000"/>
                                    </a:solidFill>
                                    <a:prstDash val="solid"/>
                                    <a:round/>
                                    <a:headEnd type="none" w="sm" len="sm"/>
                                    <a:tailEnd type="none" w="sm" len="sm"/>
                                  </a:ln>
                                </wps:spPr>
                                <wps:txbx>
                                  <w:txbxContent>
                                    <w:p w14:paraId="0440EA1A" w14:textId="77777777" w:rsidR="00D80789" w:rsidRDefault="00D80789" w:rsidP="00B44C0C">
                                      <w:pPr>
                                        <w:spacing w:line="240" w:lineRule="auto"/>
                                        <w:textDirection w:val="btLr"/>
                                      </w:pPr>
                                    </w:p>
                                  </w:txbxContent>
                                </wps:txbx>
                                <wps:bodyPr spcFirstLastPara="1" wrap="square" lIns="91425" tIns="91425" rIns="91425" bIns="91425" anchor="ctr" anchorCtr="0"/>
                              </wps:wsp>
                              <wps:wsp>
                                <wps:cNvPr id="293" name="Rectangle 293"/>
                                <wps:cNvSpPr/>
                                <wps:spPr>
                                  <a:xfrm>
                                    <a:off x="1400025" y="824225"/>
                                    <a:ext cx="171300" cy="285900"/>
                                  </a:xfrm>
                                  <a:prstGeom prst="rect">
                                    <a:avLst/>
                                  </a:prstGeom>
                                  <a:solidFill>
                                    <a:srgbClr val="CFE2F3"/>
                                  </a:solidFill>
                                  <a:ln w="9525" cap="flat" cmpd="sng">
                                    <a:solidFill>
                                      <a:srgbClr val="000000"/>
                                    </a:solidFill>
                                    <a:prstDash val="solid"/>
                                    <a:round/>
                                    <a:headEnd type="none" w="sm" len="sm"/>
                                    <a:tailEnd type="none" w="sm" len="sm"/>
                                  </a:ln>
                                </wps:spPr>
                                <wps:txbx>
                                  <w:txbxContent>
                                    <w:p w14:paraId="3DC980B4" w14:textId="77777777" w:rsidR="00D80789" w:rsidRDefault="00D80789" w:rsidP="00B44C0C">
                                      <w:pPr>
                                        <w:spacing w:line="240" w:lineRule="auto"/>
                                        <w:textDirection w:val="btLr"/>
                                      </w:pPr>
                                    </w:p>
                                  </w:txbxContent>
                                </wps:txbx>
                                <wps:bodyPr spcFirstLastPara="1" wrap="square" lIns="91425" tIns="91425" rIns="91425" bIns="91425" anchor="ctr" anchorCtr="0"/>
                              </wps:wsp>
                              <wps:wsp>
                                <wps:cNvPr id="294" name="Rectangle 294"/>
                                <wps:cNvSpPr/>
                                <wps:spPr>
                                  <a:xfrm>
                                    <a:off x="1571325" y="824225"/>
                                    <a:ext cx="171300" cy="285900"/>
                                  </a:xfrm>
                                  <a:prstGeom prst="rect">
                                    <a:avLst/>
                                  </a:prstGeom>
                                  <a:solidFill>
                                    <a:srgbClr val="CFE2F3"/>
                                  </a:solidFill>
                                  <a:ln w="9525" cap="flat" cmpd="sng">
                                    <a:solidFill>
                                      <a:srgbClr val="000000"/>
                                    </a:solidFill>
                                    <a:prstDash val="solid"/>
                                    <a:round/>
                                    <a:headEnd type="none" w="sm" len="sm"/>
                                    <a:tailEnd type="none" w="sm" len="sm"/>
                                  </a:ln>
                                </wps:spPr>
                                <wps:txbx>
                                  <w:txbxContent>
                                    <w:p w14:paraId="287DD124" w14:textId="77777777" w:rsidR="00D80789" w:rsidRDefault="00D80789" w:rsidP="00B44C0C">
                                      <w:pPr>
                                        <w:spacing w:line="240" w:lineRule="auto"/>
                                        <w:textDirection w:val="btLr"/>
                                      </w:pPr>
                                    </w:p>
                                  </w:txbxContent>
                                </wps:txbx>
                                <wps:bodyPr spcFirstLastPara="1" wrap="square" lIns="91425" tIns="91425" rIns="91425" bIns="91425" anchor="ctr" anchorCtr="0"/>
                              </wps:wsp>
                              <wps:wsp>
                                <wps:cNvPr id="295" name="Rectangle 295"/>
                                <wps:cNvSpPr/>
                                <wps:spPr>
                                  <a:xfrm>
                                    <a:off x="1742625" y="824225"/>
                                    <a:ext cx="171300" cy="285900"/>
                                  </a:xfrm>
                                  <a:prstGeom prst="rect">
                                    <a:avLst/>
                                  </a:prstGeom>
                                  <a:solidFill>
                                    <a:srgbClr val="CFE2F3"/>
                                  </a:solidFill>
                                  <a:ln w="9525" cap="flat" cmpd="sng">
                                    <a:solidFill>
                                      <a:srgbClr val="000000"/>
                                    </a:solidFill>
                                    <a:prstDash val="solid"/>
                                    <a:round/>
                                    <a:headEnd type="none" w="sm" len="sm"/>
                                    <a:tailEnd type="none" w="sm" len="sm"/>
                                  </a:ln>
                                </wps:spPr>
                                <wps:txbx>
                                  <w:txbxContent>
                                    <w:p w14:paraId="424031DF" w14:textId="77777777" w:rsidR="00D80789" w:rsidRDefault="00D80789" w:rsidP="00B44C0C">
                                      <w:pPr>
                                        <w:spacing w:line="240" w:lineRule="auto"/>
                                        <w:textDirection w:val="btLr"/>
                                      </w:pPr>
                                    </w:p>
                                  </w:txbxContent>
                                </wps:txbx>
                                <wps:bodyPr spcFirstLastPara="1" wrap="square" lIns="91425" tIns="91425" rIns="91425" bIns="91425" anchor="ctr" anchorCtr="0"/>
                              </wps:wsp>
                              <wps:wsp>
                                <wps:cNvPr id="296" name="Rectangle 296"/>
                                <wps:cNvSpPr/>
                                <wps:spPr>
                                  <a:xfrm>
                                    <a:off x="1913925" y="824225"/>
                                    <a:ext cx="171300" cy="285900"/>
                                  </a:xfrm>
                                  <a:prstGeom prst="rect">
                                    <a:avLst/>
                                  </a:prstGeom>
                                  <a:solidFill>
                                    <a:srgbClr val="CFE2F3"/>
                                  </a:solidFill>
                                  <a:ln w="9525" cap="flat" cmpd="sng">
                                    <a:solidFill>
                                      <a:srgbClr val="000000"/>
                                    </a:solidFill>
                                    <a:prstDash val="solid"/>
                                    <a:round/>
                                    <a:headEnd type="none" w="sm" len="sm"/>
                                    <a:tailEnd type="none" w="sm" len="sm"/>
                                  </a:ln>
                                </wps:spPr>
                                <wps:txbx>
                                  <w:txbxContent>
                                    <w:p w14:paraId="518D9F85" w14:textId="77777777" w:rsidR="00D80789" w:rsidRDefault="00D80789" w:rsidP="00B44C0C">
                                      <w:pPr>
                                        <w:spacing w:line="240" w:lineRule="auto"/>
                                        <w:textDirection w:val="btLr"/>
                                      </w:pPr>
                                    </w:p>
                                  </w:txbxContent>
                                </wps:txbx>
                                <wps:bodyPr spcFirstLastPara="1" wrap="square" lIns="91425" tIns="91425" rIns="91425" bIns="91425" anchor="ctr" anchorCtr="0"/>
                              </wps:wsp>
                              <wps:wsp>
                                <wps:cNvPr id="297" name="Rectangle 297"/>
                                <wps:cNvSpPr/>
                                <wps:spPr>
                                  <a:xfrm>
                                    <a:off x="2256525" y="824225"/>
                                    <a:ext cx="171300" cy="285900"/>
                                  </a:xfrm>
                                  <a:prstGeom prst="rect">
                                    <a:avLst/>
                                  </a:prstGeom>
                                  <a:solidFill>
                                    <a:srgbClr val="CFE2F3"/>
                                  </a:solidFill>
                                  <a:ln w="9525" cap="flat" cmpd="sng">
                                    <a:solidFill>
                                      <a:srgbClr val="000000"/>
                                    </a:solidFill>
                                    <a:prstDash val="solid"/>
                                    <a:round/>
                                    <a:headEnd type="none" w="sm" len="sm"/>
                                    <a:tailEnd type="none" w="sm" len="sm"/>
                                  </a:ln>
                                </wps:spPr>
                                <wps:txbx>
                                  <w:txbxContent>
                                    <w:p w14:paraId="0D84F515" w14:textId="77777777" w:rsidR="00D80789" w:rsidRDefault="00D80789" w:rsidP="00B44C0C">
                                      <w:pPr>
                                        <w:spacing w:line="240" w:lineRule="auto"/>
                                        <w:textDirection w:val="btLr"/>
                                      </w:pPr>
                                    </w:p>
                                  </w:txbxContent>
                                </wps:txbx>
                                <wps:bodyPr spcFirstLastPara="1" wrap="square" lIns="91425" tIns="91425" rIns="91425" bIns="91425" anchor="ctr" anchorCtr="0"/>
                              </wps:wsp>
                              <wps:wsp>
                                <wps:cNvPr id="298" name="Rectangle 298"/>
                                <wps:cNvSpPr/>
                                <wps:spPr>
                                  <a:xfrm>
                                    <a:off x="2427825" y="824225"/>
                                    <a:ext cx="171300" cy="285900"/>
                                  </a:xfrm>
                                  <a:prstGeom prst="rect">
                                    <a:avLst/>
                                  </a:prstGeom>
                                  <a:solidFill>
                                    <a:srgbClr val="CFE2F3"/>
                                  </a:solidFill>
                                  <a:ln w="9525" cap="flat" cmpd="sng">
                                    <a:solidFill>
                                      <a:srgbClr val="000000"/>
                                    </a:solidFill>
                                    <a:prstDash val="solid"/>
                                    <a:round/>
                                    <a:headEnd type="none" w="sm" len="sm"/>
                                    <a:tailEnd type="none" w="sm" len="sm"/>
                                  </a:ln>
                                </wps:spPr>
                                <wps:txbx>
                                  <w:txbxContent>
                                    <w:p w14:paraId="5CF77C57" w14:textId="77777777" w:rsidR="00D80789" w:rsidRDefault="00D80789" w:rsidP="00B44C0C">
                                      <w:pPr>
                                        <w:spacing w:line="240" w:lineRule="auto"/>
                                        <w:textDirection w:val="btLr"/>
                                      </w:pPr>
                                    </w:p>
                                  </w:txbxContent>
                                </wps:txbx>
                                <wps:bodyPr spcFirstLastPara="1" wrap="square" lIns="91425" tIns="91425" rIns="91425" bIns="91425" anchor="ctr" anchorCtr="0"/>
                              </wps:wsp>
                              <wps:wsp>
                                <wps:cNvPr id="299" name="Rectangle 299"/>
                                <wps:cNvSpPr/>
                                <wps:spPr>
                                  <a:xfrm>
                                    <a:off x="2085225" y="824225"/>
                                    <a:ext cx="171300" cy="285900"/>
                                  </a:xfrm>
                                  <a:prstGeom prst="rect">
                                    <a:avLst/>
                                  </a:prstGeom>
                                  <a:solidFill>
                                    <a:srgbClr val="CFE2F3"/>
                                  </a:solidFill>
                                  <a:ln w="9525" cap="flat" cmpd="sng">
                                    <a:solidFill>
                                      <a:srgbClr val="000000"/>
                                    </a:solidFill>
                                    <a:prstDash val="solid"/>
                                    <a:round/>
                                    <a:headEnd type="none" w="sm" len="sm"/>
                                    <a:tailEnd type="none" w="sm" len="sm"/>
                                  </a:ln>
                                </wps:spPr>
                                <wps:txbx>
                                  <w:txbxContent>
                                    <w:p w14:paraId="0497F424" w14:textId="77777777" w:rsidR="00D80789" w:rsidRDefault="00D80789" w:rsidP="00B44C0C">
                                      <w:pPr>
                                        <w:spacing w:line="240" w:lineRule="auto"/>
                                        <w:textDirection w:val="btLr"/>
                                      </w:pPr>
                                    </w:p>
                                  </w:txbxContent>
                                </wps:txbx>
                                <wps:bodyPr spcFirstLastPara="1" wrap="square" lIns="91425" tIns="91425" rIns="91425" bIns="91425" anchor="ctr" anchorCtr="0"/>
                              </wps:wsp>
                            </wpg:grpSp>
                            <wpg:grpSp>
                              <wpg:cNvPr id="300" name="Group 300"/>
                              <wpg:cNvGrpSpPr/>
                              <wpg:grpSpPr>
                                <a:xfrm>
                                  <a:off x="3456375" y="2428800"/>
                                  <a:ext cx="342600" cy="285900"/>
                                  <a:chOff x="1571325" y="824225"/>
                                  <a:chExt cx="342600" cy="285900"/>
                                </a:xfrm>
                              </wpg:grpSpPr>
                              <wps:wsp>
                                <wps:cNvPr id="301" name="Rectangle 301"/>
                                <wps:cNvSpPr/>
                                <wps:spPr>
                                  <a:xfrm>
                                    <a:off x="1571325" y="824225"/>
                                    <a:ext cx="171300" cy="285900"/>
                                  </a:xfrm>
                                  <a:prstGeom prst="rect">
                                    <a:avLst/>
                                  </a:prstGeom>
                                  <a:solidFill>
                                    <a:srgbClr val="CFE2F3"/>
                                  </a:solidFill>
                                  <a:ln w="9525" cap="flat" cmpd="sng">
                                    <a:solidFill>
                                      <a:srgbClr val="000000"/>
                                    </a:solidFill>
                                    <a:prstDash val="solid"/>
                                    <a:round/>
                                    <a:headEnd type="none" w="sm" len="sm"/>
                                    <a:tailEnd type="none" w="sm" len="sm"/>
                                  </a:ln>
                                </wps:spPr>
                                <wps:txbx>
                                  <w:txbxContent>
                                    <w:p w14:paraId="76FC6227" w14:textId="77777777" w:rsidR="00D80789" w:rsidRDefault="00D80789" w:rsidP="00B44C0C">
                                      <w:pPr>
                                        <w:spacing w:line="240" w:lineRule="auto"/>
                                        <w:textDirection w:val="btLr"/>
                                      </w:pPr>
                                    </w:p>
                                  </w:txbxContent>
                                </wps:txbx>
                                <wps:bodyPr spcFirstLastPara="1" wrap="square" lIns="91425" tIns="91425" rIns="91425" bIns="91425" anchor="ctr" anchorCtr="0"/>
                              </wps:wsp>
                              <wps:wsp>
                                <wps:cNvPr id="302" name="Rectangle 302"/>
                                <wps:cNvSpPr/>
                                <wps:spPr>
                                  <a:xfrm>
                                    <a:off x="1742625" y="824225"/>
                                    <a:ext cx="171300" cy="285900"/>
                                  </a:xfrm>
                                  <a:prstGeom prst="rect">
                                    <a:avLst/>
                                  </a:prstGeom>
                                  <a:solidFill>
                                    <a:srgbClr val="CFE2F3"/>
                                  </a:solidFill>
                                  <a:ln w="9525" cap="flat" cmpd="sng">
                                    <a:solidFill>
                                      <a:srgbClr val="000000"/>
                                    </a:solidFill>
                                    <a:prstDash val="solid"/>
                                    <a:round/>
                                    <a:headEnd type="none" w="sm" len="sm"/>
                                    <a:tailEnd type="none" w="sm" len="sm"/>
                                  </a:ln>
                                </wps:spPr>
                                <wps:txbx>
                                  <w:txbxContent>
                                    <w:p w14:paraId="18225F51" w14:textId="77777777" w:rsidR="00D80789" w:rsidRDefault="00D80789" w:rsidP="00B44C0C">
                                      <w:pPr>
                                        <w:spacing w:line="240" w:lineRule="auto"/>
                                        <w:textDirection w:val="btLr"/>
                                      </w:pPr>
                                    </w:p>
                                  </w:txbxContent>
                                </wps:txbx>
                                <wps:bodyPr spcFirstLastPara="1" wrap="square" lIns="91425" tIns="91425" rIns="91425" bIns="91425" anchor="ctr" anchorCtr="0"/>
                              </wps:wsp>
                            </wpg:grpSp>
                          </wpg:grpSp>
                          <wpg:grpSp>
                            <wpg:cNvPr id="303" name="Group 303"/>
                            <wpg:cNvGrpSpPr/>
                            <wpg:grpSpPr>
                              <a:xfrm>
                                <a:off x="3798975" y="2428800"/>
                                <a:ext cx="1713000" cy="285900"/>
                                <a:chOff x="2085975" y="2428800"/>
                                <a:chExt cx="1713000" cy="285900"/>
                              </a:xfrm>
                            </wpg:grpSpPr>
                            <wpg:grpSp>
                              <wpg:cNvPr id="304" name="Group 304"/>
                              <wpg:cNvGrpSpPr/>
                              <wpg:grpSpPr>
                                <a:xfrm>
                                  <a:off x="2085975" y="2428800"/>
                                  <a:ext cx="1370400" cy="285900"/>
                                  <a:chOff x="1228725" y="824225"/>
                                  <a:chExt cx="1370400" cy="285900"/>
                                </a:xfrm>
                              </wpg:grpSpPr>
                              <wps:wsp>
                                <wps:cNvPr id="305" name="Rectangle 305"/>
                                <wps:cNvSpPr/>
                                <wps:spPr>
                                  <a:xfrm>
                                    <a:off x="1228725" y="824225"/>
                                    <a:ext cx="171300" cy="285900"/>
                                  </a:xfrm>
                                  <a:prstGeom prst="rect">
                                    <a:avLst/>
                                  </a:prstGeom>
                                  <a:solidFill>
                                    <a:srgbClr val="CFE2F3"/>
                                  </a:solidFill>
                                  <a:ln w="9525" cap="flat" cmpd="sng">
                                    <a:solidFill>
                                      <a:srgbClr val="000000"/>
                                    </a:solidFill>
                                    <a:prstDash val="solid"/>
                                    <a:round/>
                                    <a:headEnd type="none" w="sm" len="sm"/>
                                    <a:tailEnd type="none" w="sm" len="sm"/>
                                  </a:ln>
                                </wps:spPr>
                                <wps:txbx>
                                  <w:txbxContent>
                                    <w:p w14:paraId="5A9C7C1C" w14:textId="77777777" w:rsidR="00D80789" w:rsidRDefault="00D80789" w:rsidP="00B44C0C">
                                      <w:pPr>
                                        <w:spacing w:line="240" w:lineRule="auto"/>
                                        <w:textDirection w:val="btLr"/>
                                      </w:pPr>
                                    </w:p>
                                  </w:txbxContent>
                                </wps:txbx>
                                <wps:bodyPr spcFirstLastPara="1" wrap="square" lIns="91425" tIns="91425" rIns="91425" bIns="91425" anchor="ctr" anchorCtr="0"/>
                              </wps:wsp>
                              <wps:wsp>
                                <wps:cNvPr id="306" name="Rectangle 306"/>
                                <wps:cNvSpPr/>
                                <wps:spPr>
                                  <a:xfrm>
                                    <a:off x="1400025" y="824225"/>
                                    <a:ext cx="171300" cy="285900"/>
                                  </a:xfrm>
                                  <a:prstGeom prst="rect">
                                    <a:avLst/>
                                  </a:prstGeom>
                                  <a:solidFill>
                                    <a:srgbClr val="CFE2F3"/>
                                  </a:solidFill>
                                  <a:ln w="9525" cap="flat" cmpd="sng">
                                    <a:solidFill>
                                      <a:srgbClr val="000000"/>
                                    </a:solidFill>
                                    <a:prstDash val="solid"/>
                                    <a:round/>
                                    <a:headEnd type="none" w="sm" len="sm"/>
                                    <a:tailEnd type="none" w="sm" len="sm"/>
                                  </a:ln>
                                </wps:spPr>
                                <wps:txbx>
                                  <w:txbxContent>
                                    <w:p w14:paraId="2A8C6473" w14:textId="77777777" w:rsidR="00D80789" w:rsidRDefault="00D80789" w:rsidP="00B44C0C">
                                      <w:pPr>
                                        <w:spacing w:line="240" w:lineRule="auto"/>
                                        <w:textDirection w:val="btLr"/>
                                      </w:pPr>
                                    </w:p>
                                  </w:txbxContent>
                                </wps:txbx>
                                <wps:bodyPr spcFirstLastPara="1" wrap="square" lIns="91425" tIns="91425" rIns="91425" bIns="91425" anchor="ctr" anchorCtr="0"/>
                              </wps:wsp>
                              <wps:wsp>
                                <wps:cNvPr id="307" name="Rectangle 307"/>
                                <wps:cNvSpPr/>
                                <wps:spPr>
                                  <a:xfrm>
                                    <a:off x="1571325" y="824225"/>
                                    <a:ext cx="171300" cy="285900"/>
                                  </a:xfrm>
                                  <a:prstGeom prst="rect">
                                    <a:avLst/>
                                  </a:prstGeom>
                                  <a:solidFill>
                                    <a:srgbClr val="CFE2F3"/>
                                  </a:solidFill>
                                  <a:ln w="9525" cap="flat" cmpd="sng">
                                    <a:solidFill>
                                      <a:srgbClr val="000000"/>
                                    </a:solidFill>
                                    <a:prstDash val="solid"/>
                                    <a:round/>
                                    <a:headEnd type="none" w="sm" len="sm"/>
                                    <a:tailEnd type="none" w="sm" len="sm"/>
                                  </a:ln>
                                </wps:spPr>
                                <wps:txbx>
                                  <w:txbxContent>
                                    <w:p w14:paraId="150DF1C8" w14:textId="77777777" w:rsidR="00D80789" w:rsidRDefault="00D80789" w:rsidP="00B44C0C">
                                      <w:pPr>
                                        <w:spacing w:line="240" w:lineRule="auto"/>
                                        <w:textDirection w:val="btLr"/>
                                      </w:pPr>
                                    </w:p>
                                  </w:txbxContent>
                                </wps:txbx>
                                <wps:bodyPr spcFirstLastPara="1" wrap="square" lIns="91425" tIns="91425" rIns="91425" bIns="91425" anchor="ctr" anchorCtr="0"/>
                              </wps:wsp>
                              <wps:wsp>
                                <wps:cNvPr id="308" name="Rectangle 308"/>
                                <wps:cNvSpPr/>
                                <wps:spPr>
                                  <a:xfrm>
                                    <a:off x="1742625" y="824225"/>
                                    <a:ext cx="171300" cy="285900"/>
                                  </a:xfrm>
                                  <a:prstGeom prst="rect">
                                    <a:avLst/>
                                  </a:prstGeom>
                                  <a:solidFill>
                                    <a:srgbClr val="CFE2F3"/>
                                  </a:solidFill>
                                  <a:ln w="9525" cap="flat" cmpd="sng">
                                    <a:solidFill>
                                      <a:srgbClr val="000000"/>
                                    </a:solidFill>
                                    <a:prstDash val="solid"/>
                                    <a:round/>
                                    <a:headEnd type="none" w="sm" len="sm"/>
                                    <a:tailEnd type="none" w="sm" len="sm"/>
                                  </a:ln>
                                </wps:spPr>
                                <wps:txbx>
                                  <w:txbxContent>
                                    <w:p w14:paraId="73218631" w14:textId="77777777" w:rsidR="00D80789" w:rsidRDefault="00D80789" w:rsidP="00B44C0C">
                                      <w:pPr>
                                        <w:spacing w:line="240" w:lineRule="auto"/>
                                        <w:textDirection w:val="btLr"/>
                                      </w:pPr>
                                    </w:p>
                                  </w:txbxContent>
                                </wps:txbx>
                                <wps:bodyPr spcFirstLastPara="1" wrap="square" lIns="91425" tIns="91425" rIns="91425" bIns="91425" anchor="ctr" anchorCtr="0"/>
                              </wps:wsp>
                              <wps:wsp>
                                <wps:cNvPr id="309" name="Rectangle 309"/>
                                <wps:cNvSpPr/>
                                <wps:spPr>
                                  <a:xfrm>
                                    <a:off x="1913925" y="824225"/>
                                    <a:ext cx="171300" cy="285900"/>
                                  </a:xfrm>
                                  <a:prstGeom prst="rect">
                                    <a:avLst/>
                                  </a:prstGeom>
                                  <a:solidFill>
                                    <a:srgbClr val="CFE2F3"/>
                                  </a:solidFill>
                                  <a:ln w="9525" cap="flat" cmpd="sng">
                                    <a:solidFill>
                                      <a:srgbClr val="000000"/>
                                    </a:solidFill>
                                    <a:prstDash val="solid"/>
                                    <a:round/>
                                    <a:headEnd type="none" w="sm" len="sm"/>
                                    <a:tailEnd type="none" w="sm" len="sm"/>
                                  </a:ln>
                                </wps:spPr>
                                <wps:txbx>
                                  <w:txbxContent>
                                    <w:p w14:paraId="12181046" w14:textId="77777777" w:rsidR="00D80789" w:rsidRDefault="00D80789" w:rsidP="00B44C0C">
                                      <w:pPr>
                                        <w:spacing w:line="240" w:lineRule="auto"/>
                                        <w:textDirection w:val="btLr"/>
                                      </w:pPr>
                                    </w:p>
                                  </w:txbxContent>
                                </wps:txbx>
                                <wps:bodyPr spcFirstLastPara="1" wrap="square" lIns="91425" tIns="91425" rIns="91425" bIns="91425" anchor="ctr" anchorCtr="0"/>
                              </wps:wsp>
                              <wps:wsp>
                                <wps:cNvPr id="310" name="Rectangle 310"/>
                                <wps:cNvSpPr/>
                                <wps:spPr>
                                  <a:xfrm>
                                    <a:off x="2256525" y="824225"/>
                                    <a:ext cx="171300" cy="2859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4D876968" w14:textId="77777777" w:rsidR="00D80789" w:rsidRDefault="00D80789" w:rsidP="00B44C0C">
                                      <w:pPr>
                                        <w:spacing w:line="240" w:lineRule="auto"/>
                                        <w:textDirection w:val="btLr"/>
                                      </w:pPr>
                                    </w:p>
                                  </w:txbxContent>
                                </wps:txbx>
                                <wps:bodyPr spcFirstLastPara="1" wrap="square" lIns="91425" tIns="91425" rIns="91425" bIns="91425" anchor="ctr" anchorCtr="0"/>
                              </wps:wsp>
                              <wps:wsp>
                                <wps:cNvPr id="311" name="Rectangle 311"/>
                                <wps:cNvSpPr/>
                                <wps:spPr>
                                  <a:xfrm>
                                    <a:off x="2427825" y="824225"/>
                                    <a:ext cx="171300" cy="2859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5F0DE3CC" w14:textId="77777777" w:rsidR="00D80789" w:rsidRDefault="00D80789" w:rsidP="00B44C0C">
                                      <w:pPr>
                                        <w:spacing w:line="240" w:lineRule="auto"/>
                                        <w:textDirection w:val="btLr"/>
                                      </w:pPr>
                                    </w:p>
                                  </w:txbxContent>
                                </wps:txbx>
                                <wps:bodyPr spcFirstLastPara="1" wrap="square" lIns="91425" tIns="91425" rIns="91425" bIns="91425" anchor="ctr" anchorCtr="0"/>
                              </wps:wsp>
                              <wps:wsp>
                                <wps:cNvPr id="312" name="Rectangle 312"/>
                                <wps:cNvSpPr/>
                                <wps:spPr>
                                  <a:xfrm>
                                    <a:off x="2085225" y="824225"/>
                                    <a:ext cx="171300" cy="2859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2F8785B6" w14:textId="77777777" w:rsidR="00D80789" w:rsidRDefault="00D80789" w:rsidP="00B44C0C">
                                      <w:pPr>
                                        <w:spacing w:line="240" w:lineRule="auto"/>
                                        <w:textDirection w:val="btLr"/>
                                      </w:pPr>
                                    </w:p>
                                  </w:txbxContent>
                                </wps:txbx>
                                <wps:bodyPr spcFirstLastPara="1" wrap="square" lIns="91425" tIns="91425" rIns="91425" bIns="91425" anchor="ctr" anchorCtr="0"/>
                              </wps:wsp>
                            </wpg:grpSp>
                            <wpg:grpSp>
                              <wpg:cNvPr id="313" name="Group 313"/>
                              <wpg:cNvGrpSpPr/>
                              <wpg:grpSpPr>
                                <a:xfrm>
                                  <a:off x="3456375" y="2428800"/>
                                  <a:ext cx="342600" cy="285900"/>
                                  <a:chOff x="1571325" y="824225"/>
                                  <a:chExt cx="342600" cy="285900"/>
                                </a:xfrm>
                              </wpg:grpSpPr>
                              <wps:wsp>
                                <wps:cNvPr id="314" name="Rectangle 314"/>
                                <wps:cNvSpPr/>
                                <wps:spPr>
                                  <a:xfrm>
                                    <a:off x="1571325" y="824225"/>
                                    <a:ext cx="171300" cy="2859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06815DFB" w14:textId="77777777" w:rsidR="00D80789" w:rsidRDefault="00D80789" w:rsidP="00B44C0C">
                                      <w:pPr>
                                        <w:spacing w:line="240" w:lineRule="auto"/>
                                        <w:textDirection w:val="btLr"/>
                                      </w:pPr>
                                    </w:p>
                                  </w:txbxContent>
                                </wps:txbx>
                                <wps:bodyPr spcFirstLastPara="1" wrap="square" lIns="91425" tIns="91425" rIns="91425" bIns="91425" anchor="ctr" anchorCtr="0"/>
                              </wps:wsp>
                              <wps:wsp>
                                <wps:cNvPr id="315" name="Rectangle 315"/>
                                <wps:cNvSpPr/>
                                <wps:spPr>
                                  <a:xfrm>
                                    <a:off x="1742625" y="824225"/>
                                    <a:ext cx="171300" cy="2859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76CCDFF1" w14:textId="77777777" w:rsidR="00D80789" w:rsidRDefault="00D80789" w:rsidP="00B44C0C">
                                      <w:pPr>
                                        <w:spacing w:line="240" w:lineRule="auto"/>
                                        <w:textDirection w:val="btLr"/>
                                      </w:pPr>
                                    </w:p>
                                  </w:txbxContent>
                                </wps:txbx>
                                <wps:bodyPr spcFirstLastPara="1" wrap="square" lIns="91425" tIns="91425" rIns="91425" bIns="91425" anchor="ctr" anchorCtr="0"/>
                              </wps:wsp>
                            </wpg:grpSp>
                          </wpg:grpSp>
                        </wpg:grpSp>
                        <wpg:grpSp>
                          <wpg:cNvPr id="316" name="Group 316"/>
                          <wpg:cNvGrpSpPr/>
                          <wpg:grpSpPr>
                            <a:xfrm>
                              <a:off x="1111050" y="2889850"/>
                              <a:ext cx="342600" cy="285900"/>
                              <a:chOff x="697600" y="624200"/>
                              <a:chExt cx="342600" cy="285900"/>
                            </a:xfrm>
                          </wpg:grpSpPr>
                          <wps:wsp>
                            <wps:cNvPr id="317" name="Rectangle 317"/>
                            <wps:cNvSpPr/>
                            <wps:spPr>
                              <a:xfrm>
                                <a:off x="868900" y="624200"/>
                                <a:ext cx="171300" cy="2859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2AB70CF0" w14:textId="77777777" w:rsidR="00D80789" w:rsidRDefault="00D80789" w:rsidP="00B44C0C">
                                  <w:pPr>
                                    <w:spacing w:line="240" w:lineRule="auto"/>
                                    <w:textDirection w:val="btLr"/>
                                  </w:pPr>
                                </w:p>
                              </w:txbxContent>
                            </wps:txbx>
                            <wps:bodyPr spcFirstLastPara="1" wrap="square" lIns="91425" tIns="91425" rIns="91425" bIns="91425" anchor="ctr" anchorCtr="0"/>
                          </wps:wsp>
                          <wps:wsp>
                            <wps:cNvPr id="318" name="Rectangle 318"/>
                            <wps:cNvSpPr/>
                            <wps:spPr>
                              <a:xfrm>
                                <a:off x="697600" y="624200"/>
                                <a:ext cx="171300" cy="2859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58340774" w14:textId="77777777" w:rsidR="00D80789" w:rsidRDefault="00D80789" w:rsidP="00B44C0C">
                                  <w:pPr>
                                    <w:spacing w:line="240" w:lineRule="auto"/>
                                    <w:textDirection w:val="btLr"/>
                                  </w:pPr>
                                </w:p>
                              </w:txbxContent>
                            </wps:txbx>
                            <wps:bodyPr spcFirstLastPara="1" wrap="square" lIns="91425" tIns="91425" rIns="91425" bIns="91425" anchor="ctr" anchorCtr="0"/>
                          </wps:wsp>
                        </wpg:grpSp>
                        <wps:wsp>
                          <wps:cNvPr id="319" name="Rectangle 319"/>
                          <wps:cNvSpPr/>
                          <wps:spPr>
                            <a:xfrm>
                              <a:off x="1453650" y="2889850"/>
                              <a:ext cx="171300" cy="2859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5547B91B" w14:textId="77777777" w:rsidR="00D80789" w:rsidRDefault="00D80789" w:rsidP="00B44C0C">
                                <w:pPr>
                                  <w:spacing w:line="240" w:lineRule="auto"/>
                                  <w:textDirection w:val="btLr"/>
                                </w:pPr>
                              </w:p>
                            </w:txbxContent>
                          </wps:txbx>
                          <wps:bodyPr spcFirstLastPara="1" wrap="square" lIns="91425" tIns="91425" rIns="91425" bIns="91425" anchor="ctr" anchorCtr="0"/>
                        </wps:wsp>
                      </wpg:grpSp>
                      <wps:wsp>
                        <wps:cNvPr id="320" name="Straight Arrow Connector 320"/>
                        <wps:cNvCnPr/>
                        <wps:spPr>
                          <a:xfrm rot="10800000">
                            <a:off x="1111050" y="2162638"/>
                            <a:ext cx="513900" cy="0"/>
                          </a:xfrm>
                          <a:prstGeom prst="straightConnector1">
                            <a:avLst/>
                          </a:prstGeom>
                          <a:noFill/>
                          <a:ln w="9525" cap="flat" cmpd="sng">
                            <a:solidFill>
                              <a:srgbClr val="000000"/>
                            </a:solidFill>
                            <a:prstDash val="solid"/>
                            <a:round/>
                            <a:headEnd type="none" w="med" len="med"/>
                            <a:tailEnd type="triangle" w="med" len="med"/>
                          </a:ln>
                        </wps:spPr>
                        <wps:bodyPr/>
                      </wps:wsp>
                      <wps:wsp>
                        <wps:cNvPr id="321" name="Straight Arrow Connector 321"/>
                        <wps:cNvCnPr/>
                        <wps:spPr>
                          <a:xfrm rot="10800000">
                            <a:off x="1111050" y="3028488"/>
                            <a:ext cx="513900" cy="0"/>
                          </a:xfrm>
                          <a:prstGeom prst="straightConnector1">
                            <a:avLst/>
                          </a:prstGeom>
                          <a:noFill/>
                          <a:ln w="9525" cap="flat" cmpd="sng">
                            <a:solidFill>
                              <a:srgbClr val="000000"/>
                            </a:solidFill>
                            <a:prstDash val="solid"/>
                            <a:round/>
                            <a:headEnd type="none" w="med" len="med"/>
                            <a:tailEnd type="triangle" w="med" len="med"/>
                          </a:ln>
                        </wps:spPr>
                        <wps:bodyPr/>
                      </wps:wsp>
                      <wps:wsp>
                        <wps:cNvPr id="322" name="Straight Arrow Connector 322"/>
                        <wps:cNvCnPr/>
                        <wps:spPr>
                          <a:xfrm rot="10800000">
                            <a:off x="1111050" y="3466175"/>
                            <a:ext cx="1199700" cy="0"/>
                          </a:xfrm>
                          <a:prstGeom prst="straightConnector1">
                            <a:avLst/>
                          </a:prstGeom>
                          <a:noFill/>
                          <a:ln w="9525" cap="flat" cmpd="sng">
                            <a:solidFill>
                              <a:srgbClr val="000000"/>
                            </a:solidFill>
                            <a:prstDash val="solid"/>
                            <a:round/>
                            <a:headEnd type="none" w="med" len="med"/>
                            <a:tailEnd type="triangle" w="med" len="med"/>
                          </a:ln>
                        </wps:spPr>
                        <wps:bodyPr/>
                      </wps:wsp>
                      <wpg:grpSp>
                        <wpg:cNvPr id="323" name="Group 323"/>
                        <wpg:cNvGrpSpPr/>
                        <wpg:grpSpPr>
                          <a:xfrm>
                            <a:off x="3686175" y="3697275"/>
                            <a:ext cx="2046375" cy="200100"/>
                            <a:chOff x="3686175" y="3821100"/>
                            <a:chExt cx="2046375" cy="200100"/>
                          </a:xfrm>
                        </wpg:grpSpPr>
                        <wps:wsp>
                          <wps:cNvPr id="324" name="Straight Arrow Connector 324"/>
                          <wps:cNvCnPr/>
                          <wps:spPr>
                            <a:xfrm rot="10800000" flipH="1">
                              <a:off x="3688650" y="3924263"/>
                              <a:ext cx="2043900" cy="4800"/>
                            </a:xfrm>
                            <a:prstGeom prst="straightConnector1">
                              <a:avLst/>
                            </a:prstGeom>
                            <a:noFill/>
                            <a:ln w="9525" cap="flat" cmpd="sng">
                              <a:solidFill>
                                <a:srgbClr val="000000"/>
                              </a:solidFill>
                              <a:prstDash val="solid"/>
                              <a:round/>
                              <a:headEnd type="none" w="med" len="med"/>
                              <a:tailEnd type="none" w="med" len="med"/>
                            </a:ln>
                          </wps:spPr>
                          <wps:bodyPr/>
                        </wps:wsp>
                        <wps:wsp>
                          <wps:cNvPr id="325" name="Straight Arrow Connector 325"/>
                          <wps:cNvCnPr/>
                          <wps:spPr>
                            <a:xfrm>
                              <a:off x="3686175" y="3821100"/>
                              <a:ext cx="0" cy="200100"/>
                            </a:xfrm>
                            <a:prstGeom prst="straightConnector1">
                              <a:avLst/>
                            </a:prstGeom>
                            <a:noFill/>
                            <a:ln w="9525" cap="flat" cmpd="sng">
                              <a:solidFill>
                                <a:srgbClr val="000000"/>
                              </a:solidFill>
                              <a:prstDash val="solid"/>
                              <a:round/>
                              <a:headEnd type="none" w="med" len="med"/>
                              <a:tailEnd type="none" w="med" len="med"/>
                            </a:ln>
                          </wps:spPr>
                          <wps:bodyPr/>
                        </wps:wsp>
                        <wps:wsp>
                          <wps:cNvPr id="326" name="Straight Arrow Connector 326"/>
                          <wps:cNvCnPr/>
                          <wps:spPr>
                            <a:xfrm>
                              <a:off x="5732550" y="3821100"/>
                              <a:ext cx="0" cy="200100"/>
                            </a:xfrm>
                            <a:prstGeom prst="straightConnector1">
                              <a:avLst/>
                            </a:prstGeom>
                            <a:noFill/>
                            <a:ln w="9525" cap="flat" cmpd="sng">
                              <a:solidFill>
                                <a:srgbClr val="000000"/>
                              </a:solidFill>
                              <a:prstDash val="solid"/>
                              <a:round/>
                              <a:headEnd type="none" w="med" len="med"/>
                              <a:tailEnd type="none" w="med" len="med"/>
                            </a:ln>
                          </wps:spPr>
                          <wps:bodyPr/>
                        </wps:wsp>
                      </wpg:grpSp>
                      <wps:wsp>
                        <wps:cNvPr id="327" name="Text Box 327"/>
                        <wps:cNvSpPr txBox="1"/>
                        <wps:spPr>
                          <a:xfrm>
                            <a:off x="3686163" y="3821175"/>
                            <a:ext cx="2243100" cy="452400"/>
                          </a:xfrm>
                          <a:prstGeom prst="rect">
                            <a:avLst/>
                          </a:prstGeom>
                          <a:noFill/>
                          <a:ln>
                            <a:noFill/>
                          </a:ln>
                        </wps:spPr>
                        <wps:txbx>
                          <w:txbxContent>
                            <w:p w14:paraId="61714C62" w14:textId="77777777" w:rsidR="00D80789" w:rsidRDefault="00D80789" w:rsidP="00B44C0C">
                              <w:pPr>
                                <w:spacing w:line="240" w:lineRule="auto"/>
                                <w:textDirection w:val="btLr"/>
                              </w:pPr>
                              <w:r>
                                <w:rPr>
                                  <w:rFonts w:ascii="Times New Roman" w:eastAsia="Times New Roman" w:hAnsi="Times New Roman" w:cs="Times New Roman"/>
                                  <w:color w:val="000000"/>
                                  <w:sz w:val="24"/>
                                </w:rPr>
                                <w:t>Longest Delay Sample Length</w:t>
                              </w:r>
                            </w:p>
                          </w:txbxContent>
                        </wps:txbx>
                        <wps:bodyPr spcFirstLastPara="1" wrap="square" lIns="91425" tIns="91425" rIns="91425" bIns="91425" anchor="t" anchorCtr="0"/>
                      </wps:wsp>
                    </wpg:wgp>
                  </a:graphicData>
                </a:graphic>
              </wp:anchor>
            </w:drawing>
          </mc:Choice>
          <mc:Fallback>
            <w:pict>
              <v:group w14:anchorId="6976DA27" id="Group 15" o:spid="_x0000_s1034" style="position:absolute;margin-left:42pt;margin-top:.4pt;width:409.5pt;height:192.65pt;z-index:251664384;mso-position-horizontal-relative:text;mso-position-vertical-relative:text" coordorigin="11110,20196" coordsize="48182,225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">
                <v:group id="Group 16" o:spid="_x0000_s1035" style="position:absolute;left:11110;top:24526;width:34260;height:2859" coordorigin="20859,24288" coordsize="34260,285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NmP/1wwAAANsAAAAP&#10;AAAAAAAAAAAAAAAAAKoCAABkcnMvZG93bnJldi54bWxQSwUGAAAAAAQABAD6AAAAmgMAAAAA&#10;">
                  <v:group id="Group 17" o:spid="_x0000_s1036" style="position:absolute;left:20859;top:24288;width:17130;height:2859" coordorigin="20859,24288" coordsize="17130,285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YtRabsEAAADbAAAADwAA&#10;AAAAAAAAAAAAAACqAgAAZHJzL2Rvd25yZXYueG1sUEsFBgAAAAAEAAQA+gAAAJgDAAAAAA==&#10;">
                    <v:group id="Group 18" o:spid="_x0000_s1037" style="position:absolute;left:20859;top:24288;width:13704;height:2859" coordorigin="12287,8242" coordsize="13704,285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NLzhzFAAAA2wAA&#10;AA8AAAAAAAAAAAAAAAAAqgIAAGRycy9kb3ducmV2LnhtbFBLBQYAAAAABAAEAPoAAACcAwAAAAA=&#10;">
                      <v:rect id="Rectangle 21" o:spid="_x0000_s1038" style="position:absolute;left:12287;top:8242;width:1713;height:28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TbacUA&#10;AADbAAAADwAAAGRycy9kb3ducmV2LnhtbESPQWvCQBSE74L/YXlCb2ajgkiajbQBsdBASdpCj4/s&#10;axKafRuyq8b+ercg9DjMzDdMup9ML840us6yglUUgyCure64UfDxfljuQDiPrLG3TAqu5GCfzWcp&#10;JtpeuKRz5RsRIOwSVNB6PyRSurolgy6yA3Hwvu1o0Ac5NlKPeAlw08t1HG+lwY7DQosD5S3VP9XJ&#10;KNgUR5c/l9WrdIe3z2Lze/3qfK7Uw2J6egThafL/4Xv7RStYr+DvS/gBMrs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hNtpxQAAANsAAAAPAAAAAAAAAAAAAAAAAJgCAABkcnMv&#10;ZG93bnJldi54bWxQSwUGAAAAAAQABAD1AAAAigMAAAAA&#10;" fillcolor="#cfe2f3">
                        <v:stroke startarrowwidth="narrow" startarrowlength="short" endarrowwidth="narrow" endarrowlength="short" joinstyle="round"/>
                        <v:textbox inset="2.53958mm,2.53958mm,2.53958mm,2.53958mm">
                          <w:txbxContent>
                            <w:p w14:paraId="033CBAAB" w14:textId="77777777" w:rsidR="00D80789" w:rsidRDefault="00D80789" w:rsidP="00B44C0C">
                              <w:pPr>
                                <w:spacing w:line="240" w:lineRule="auto"/>
                                <w:textDirection w:val="btLr"/>
                              </w:pPr>
                            </w:p>
                          </w:txbxContent>
                        </v:textbox>
                      </v:rect>
                      <v:rect id="Rectangle 22" o:spid="_x0000_s1039" style="position:absolute;left:14000;top:8242;width:1713;height:28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ZFHsUA&#10;AADbAAAADwAAAGRycy9kb3ducmV2LnhtbESPQWvCQBSE70L/w/IK3nTTBERSV2kDoUKFYtqCx0f2&#10;mQ3Nvg3Zrcb+ercgeBxm5htmtRltJ040+Naxgqd5AoK4drrlRsHXZzlbgvABWWPnmBRcyMNm/TBZ&#10;Ya7dmfd0qkIjIoR9jgpMCH0upa8NWfRz1xNH7+gGiyHKoZF6wHOE206mSbKQFluOCwZ7KgzVP9Wv&#10;VZDt3nzxuq/epS8/vnfZ3+XQhkKp6eP48gwi0Bju4Vt7qxWkKfx/iT9Ar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VkUexQAAANsAAAAPAAAAAAAAAAAAAAAAAJgCAABkcnMv&#10;ZG93bnJldi54bWxQSwUGAAAAAAQABAD1AAAAigMAAAAA&#10;" fillcolor="#cfe2f3">
                        <v:stroke startarrowwidth="narrow" startarrowlength="short" endarrowwidth="narrow" endarrowlength="short" joinstyle="round"/>
                        <v:textbox inset="2.53958mm,2.53958mm,2.53958mm,2.53958mm">
                          <w:txbxContent>
                            <w:p w14:paraId="50A69622" w14:textId="77777777" w:rsidR="00D80789" w:rsidRDefault="00D80789" w:rsidP="00B44C0C">
                              <w:pPr>
                                <w:spacing w:line="240" w:lineRule="auto"/>
                                <w:textDirection w:val="btLr"/>
                              </w:pPr>
                            </w:p>
                          </w:txbxContent>
                        </v:textbox>
                      </v:rect>
                      <v:rect id="Rectangle 23" o:spid="_x0000_s1040" style="position:absolute;left:15713;top:8242;width:1713;height:28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xrghcUA&#10;AADbAAAADwAAAGRycy9kb3ducmV2LnhtbESPQWvCQBSE70L/w/IK3nRTAyKpm9AGpEIDxbQFj4/s&#10;MwnNvg3ZrSb99W5B8DjMzDfMNhtNJ840uNaygqdlBIK4srrlWsHX526xAeE8ssbOMimYyEGWPsy2&#10;mGh74QOdS1+LAGGXoILG+z6R0lUNGXRL2xMH72QHgz7IoZZ6wEuAm06uomgtDbYcFhrsKW+o+il/&#10;jYK4eHP566F8l2738V3Ef9Ox9blS88fx5RmEp9Hfw7f2XitYxfD/JfwAmV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GuCFxQAAANsAAAAPAAAAAAAAAAAAAAAAAJgCAABkcnMv&#10;ZG93bnJldi54bWxQSwUGAAAAAAQABAD1AAAAigMAAAAA&#10;" fillcolor="#cfe2f3">
                        <v:stroke startarrowwidth="narrow" startarrowlength="short" endarrowwidth="narrow" endarrowlength="short" joinstyle="round"/>
                        <v:textbox inset="2.53958mm,2.53958mm,2.53958mm,2.53958mm">
                          <w:txbxContent>
                            <w:p w14:paraId="536B00D8" w14:textId="77777777" w:rsidR="00D80789" w:rsidRDefault="00D80789" w:rsidP="00B44C0C">
                              <w:pPr>
                                <w:spacing w:line="240" w:lineRule="auto"/>
                                <w:textDirection w:val="btLr"/>
                              </w:pPr>
                            </w:p>
                          </w:txbxContent>
                        </v:textbox>
                      </v:rect>
                      <v:rect id="Rectangle 24" o:spid="_x0000_s1041" style="position:absolute;left:17426;top:8242;width:1713;height:28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N48cQA&#10;AADbAAAADwAAAGRycy9kb3ducmV2LnhtbESPQYvCMBSE78L+h/CEvWmqLiLVKLsFcWEFsSp4fDTP&#10;tmzzUpqo1V9vBMHjMDPfMLNFaypxocaVlhUM+hEI4szqknMF+92yNwHhPLLGyjIpuJGDxfyjM8NY&#10;2ytv6ZL6XAQIuxgVFN7XsZQuK8ig69uaOHgn2xj0QTa51A1eA9xUchhFY2mw5LBQYE1JQdl/ejYK&#10;RuuVS3626Z90y81hPbrfjqVPlPrstt9TEJ5a/w6/2r9awfALnl/CD5Dz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DzePHEAAAA2wAAAA8AAAAAAAAAAAAAAAAAmAIAAGRycy9k&#10;b3ducmV2LnhtbFBLBQYAAAAABAAEAPUAAACJAwAAAAA=&#10;" fillcolor="#cfe2f3">
                        <v:stroke startarrowwidth="narrow" startarrowlength="short" endarrowwidth="narrow" endarrowlength="short" joinstyle="round"/>
                        <v:textbox inset="2.53958mm,2.53958mm,2.53958mm,2.53958mm">
                          <w:txbxContent>
                            <w:p w14:paraId="2F7CD900" w14:textId="77777777" w:rsidR="00D80789" w:rsidRDefault="00D80789" w:rsidP="00B44C0C">
                              <w:pPr>
                                <w:spacing w:line="240" w:lineRule="auto"/>
                                <w:textDirection w:val="btLr"/>
                              </w:pPr>
                            </w:p>
                          </w:txbxContent>
                        </v:textbox>
                      </v:rect>
                      <v:rect id="Rectangle 197" o:spid="_x0000_s1042" style="position:absolute;left:19139;top:8242;width:1713;height:28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3Du8QA&#10;AADcAAAADwAAAGRycy9kb3ducmV2LnhtbERPTWvCQBC9C/6HZYTezKYVahtdQxsIFiqIaQs9Dtkx&#10;Cc3Ohuyqsb/eFQRv83ifs0wH04oj9a6xrOAxikEQl1Y3XCn4/sqnLyCcR9bYWiYFZ3KQrsajJSba&#10;nnhHx8JXIoSwS1BB7X2XSOnKmgy6yHbEgdvb3qAPsK+k7vEUwk0rn+L4WRpsODTU2FFWU/lXHIyC&#10;2Wbtsvdd8Sldvv3ZzP7Pv43PlHqYDG8LEJ4Gfxff3B86zH+dw/WZcIFcX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oNw7vEAAAA3AAAAA8AAAAAAAAAAAAAAAAAmAIAAGRycy9k&#10;b3ducmV2LnhtbFBLBQYAAAAABAAEAPUAAACJAwAAAAA=&#10;" fillcolor="#cfe2f3">
                        <v:stroke startarrowwidth="narrow" startarrowlength="short" endarrowwidth="narrow" endarrowlength="short" joinstyle="round"/>
                        <v:textbox inset="2.53958mm,2.53958mm,2.53958mm,2.53958mm">
                          <w:txbxContent>
                            <w:p w14:paraId="3282E8B4" w14:textId="77777777" w:rsidR="00D80789" w:rsidRDefault="00D80789" w:rsidP="00B44C0C">
                              <w:pPr>
                                <w:spacing w:line="240" w:lineRule="auto"/>
                                <w:textDirection w:val="btLr"/>
                              </w:pPr>
                            </w:p>
                          </w:txbxContent>
                        </v:textbox>
                      </v:rect>
                      <v:rect id="Rectangle 198" o:spid="_x0000_s1043" style="position:absolute;left:22565;top:8242;width:1713;height:28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5JXycYA&#10;AADcAAAADwAAAGRycy9kb3ducmV2LnhtbESPQWvCQBCF74X+h2WE3urGCmKjq9iAtFBBjAoeh+yY&#10;BLOzIbvV6K/vHAq9zfDevPfNfNm7Rl2pC7VnA6NhAoq48Lbm0sBhv36dggoR2WLjmQzcKcBy8fw0&#10;x9T6G+/omsdSSQiHFA1UMbap1qGoyGEY+pZYtLPvHEZZu1LbDm8S7hr9liQT7bBmaaiwpayi4pL/&#10;OAPjzWfIPnb5tw7r7XEzftxPdcyMeRn0qxmoSH38N/9df1nBfxdaeUYm0I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5JXycYAAADcAAAADwAAAAAAAAAAAAAAAACYAgAAZHJz&#10;L2Rvd25yZXYueG1sUEsFBgAAAAAEAAQA9QAAAIsDAAAAAA==&#10;" fillcolor="#cfe2f3">
                        <v:stroke startarrowwidth="narrow" startarrowlength="short" endarrowwidth="narrow" endarrowlength="short" joinstyle="round"/>
                        <v:textbox inset="2.53958mm,2.53958mm,2.53958mm,2.53958mm">
                          <w:txbxContent>
                            <w:p w14:paraId="447CFFCF" w14:textId="77777777" w:rsidR="00D80789" w:rsidRDefault="00D80789" w:rsidP="00B44C0C">
                              <w:pPr>
                                <w:spacing w:line="240" w:lineRule="auto"/>
                                <w:textDirection w:val="btLr"/>
                              </w:pPr>
                            </w:p>
                          </w:txbxContent>
                        </v:textbox>
                      </v:rect>
                      <v:rect id="Rectangle 199" o:spid="_x0000_s1044" style="position:absolute;left:24278;top:8242;width:1713;height:28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N7yUsQA&#10;AADcAAAADwAAAGRycy9kb3ducmV2LnhtbERPTWvCQBC9F/wPywi91Y0VpEldRQOhhQol0UKPQ3aa&#10;BLOzIbuN0V/vCoXe5vE+Z7UZTSsG6l1jWcF8FoEgLq1uuFJwPGRPLyCcR9bYWiYFF3KwWU8eVpho&#10;e+achsJXIoSwS1BB7X2XSOnKmgy6me2IA/dje4M+wL6SusdzCDetfI6ipTTYcGiosaO0pvJU/BoF&#10;i/2bS3d58SFd9vm1X1wv341PlXqcjttXEJ5G/y/+c7/rMD+O4f5MuECu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Te8lLEAAAA3AAAAA8AAAAAAAAAAAAAAAAAmAIAAGRycy9k&#10;b3ducmV2LnhtbFBLBQYAAAAABAAEAPUAAACJAwAAAAA=&#10;" fillcolor="#cfe2f3">
                        <v:stroke startarrowwidth="narrow" startarrowlength="short" endarrowwidth="narrow" endarrowlength="short" joinstyle="round"/>
                        <v:textbox inset="2.53958mm,2.53958mm,2.53958mm,2.53958mm">
                          <w:txbxContent>
                            <w:p w14:paraId="4C4EAD81" w14:textId="77777777" w:rsidR="00D80789" w:rsidRDefault="00D80789" w:rsidP="00B44C0C">
                              <w:pPr>
                                <w:spacing w:line="240" w:lineRule="auto"/>
                                <w:textDirection w:val="btLr"/>
                              </w:pPr>
                            </w:p>
                          </w:txbxContent>
                        </v:textbox>
                      </v:rect>
                      <v:rect id="Rectangle 200" o:spid="_x0000_s1045" style="position:absolute;left:20852;top:8242;width:1713;height:28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uvNMQA&#10;AADcAAAADwAAAGRycy9kb3ducmV2LnhtbESPQWvCQBSE7wX/w/IK3uqmCqVEV9GAKBgoiS14fGRf&#10;k9Ds27C7avTXdwsFj8PMfMMsVoPpxIWcby0reJ0kIIgrq1uuFXwety/vIHxA1thZJgU38rBajp4W&#10;mGp75YIuZahFhLBPUUETQp9K6auGDPqJ7Ymj922dwRClq6V2eI1w08lpkrxJgy3HhQZ7yhqqfsqz&#10;UTDLdz7bFOVB+u3HVz67305tyJQaPw/rOYhAQ3iE/9t7rSAS4e9MPAJy+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bLrzTEAAAA3AAAAA8AAAAAAAAAAAAAAAAAmAIAAGRycy9k&#10;b3ducmV2LnhtbFBLBQYAAAAABAAEAPUAAACJAwAAAAA=&#10;" fillcolor="#cfe2f3">
                        <v:stroke startarrowwidth="narrow" startarrowlength="short" endarrowwidth="narrow" endarrowlength="short" joinstyle="round"/>
                        <v:textbox inset="2.53958mm,2.53958mm,2.53958mm,2.53958mm">
                          <w:txbxContent>
                            <w:p w14:paraId="4E1A4259" w14:textId="77777777" w:rsidR="00D80789" w:rsidRDefault="00D80789" w:rsidP="00B44C0C">
                              <w:pPr>
                                <w:spacing w:line="240" w:lineRule="auto"/>
                                <w:textDirection w:val="btLr"/>
                              </w:pPr>
                            </w:p>
                          </w:txbxContent>
                        </v:textbox>
                      </v:rect>
                    </v:group>
                    <v:group id="Group 201" o:spid="_x0000_s1046" style="position:absolute;left:34563;top:24288;width:3426;height:2859" coordorigin="15713,8242" coordsize="3426,285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rV67xgAAANwA&#10;AAAPAAAAAAAAAAAAAAAAAKoCAABkcnMvZG93bnJldi54bWxQSwUGAAAAAAQABAD6AAAAnQMAAAAA&#10;">
                      <v:rect id="Rectangle 202" o:spid="_x0000_s1047" style="position:absolute;left:15713;top:8242;width:1713;height:28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VWU2MYA&#10;AADcAAAADwAAAGRycy9kb3ducmV2LnhtbESPQWvCQBSE70L/w/IK3nS3CYikrtIGQoUKxbQFj4/s&#10;MwnNvg3Zrcb+ercgeBxm5htmtRltJ040+Naxhqe5AkFcOdNyreHrs5gtQfiAbLBzTBou5GGzfpis&#10;MDPuzHs6laEWEcI+Qw1NCH0mpa8asujnrieO3tENFkOUQy3NgOcIt51MlFpIiy3HhQZ7yhuqfspf&#10;qyHdvfn8dV++S198fO/Sv8uhDbnW08fx5RlEoDHcw7f21mhIVAL/Z+IRkOs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VWU2MYAAADcAAAADwAAAAAAAAAAAAAAAACYAgAAZHJz&#10;L2Rvd25yZXYueG1sUEsFBgAAAAAEAAQA9QAAAIsDAAAAAA==&#10;" fillcolor="#cfe2f3">
                        <v:stroke startarrowwidth="narrow" startarrowlength="short" endarrowwidth="narrow" endarrowlength="short" joinstyle="round"/>
                        <v:textbox inset="2.53958mm,2.53958mm,2.53958mm,2.53958mm">
                          <w:txbxContent>
                            <w:p w14:paraId="4B2B4A51" w14:textId="77777777" w:rsidR="00D80789" w:rsidRDefault="00D80789" w:rsidP="00B44C0C">
                              <w:pPr>
                                <w:spacing w:line="240" w:lineRule="auto"/>
                                <w:textDirection w:val="btLr"/>
                              </w:pPr>
                            </w:p>
                          </w:txbxContent>
                        </v:textbox>
                      </v:rect>
                      <v:rect id="Rectangle 203" o:spid="_x0000_s1048" style="position:absolute;left:17426;top:8242;width:1713;height:28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kxQ8YA&#10;AADcAAAADwAAAGRycy9kb3ducmV2LnhtbESPQWvCQBSE7wX/w/KE3uqmBkqJboINiIUGimkFj4/s&#10;Mwlm34bsqkl/fbdQ8DjMzDfMOhtNJ640uNaygudFBIK4srrlWsH31/bpFYTzyBo7y6RgIgdZOntY&#10;Y6Ltjfd0LX0tAoRdggoa7/tESlc1ZNAtbE8cvJMdDPogh1rqAW8Bbjq5jKIXabDlsNBgT3lD1bm8&#10;GAVxsXP52778kG77eSjin+nY+lypx/m4WYHwNPp7+L/9rhUsoxj+zoQjINN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hkxQ8YAAADcAAAADwAAAAAAAAAAAAAAAACYAgAAZHJz&#10;L2Rvd25yZXYueG1sUEsFBgAAAAAEAAQA9QAAAIsDAAAAAA==&#10;" fillcolor="#cfe2f3">
                        <v:stroke startarrowwidth="narrow" startarrowlength="short" endarrowwidth="narrow" endarrowlength="short" joinstyle="round"/>
                        <v:textbox inset="2.53958mm,2.53958mm,2.53958mm,2.53958mm">
                          <w:txbxContent>
                            <w:p w14:paraId="5A2CBBCE" w14:textId="77777777" w:rsidR="00D80789" w:rsidRDefault="00D80789" w:rsidP="00B44C0C">
                              <w:pPr>
                                <w:spacing w:line="240" w:lineRule="auto"/>
                                <w:textDirection w:val="btLr"/>
                              </w:pPr>
                            </w:p>
                          </w:txbxContent>
                        </v:textbox>
                      </v:rect>
                    </v:group>
                  </v:group>
                  <v:group id="Group 204" o:spid="_x0000_s1049" style="position:absolute;left:37989;top:24288;width:17130;height:2859" coordorigin="20859,24288" coordsize="17130,285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v2v0jxgAAANwA&#10;AAAPAAAAAAAAAAAAAAAAAKoCAABkcnMvZG93bnJldi54bWxQSwUGAAAAAAQABAD6AAAAnQMAAAAA&#10;">
                    <v:group id="Group 205" o:spid="_x0000_s1050" style="position:absolute;left:20859;top:24288;width:13704;height:2859" coordorigin="12287,8242" coordsize="13704,285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Alli4xgAAANwA&#10;AAAPAAAAAAAAAAAAAAAAAKoCAABkcnMvZG93bnJldi54bWxQSwUGAAAAAAQABAD6AAAAnQMAAAAA&#10;">
                      <v:rect id="Rectangle 206" o:spid="_x0000_s1051" style="position:absolute;left:12287;top:8242;width:1713;height:28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m6S28QA&#10;AADcAAAADwAAAGRycy9kb3ducmV2LnhtbESPQYvCMBSE7wv+h/AEb2uqgizVKFoQBQWxq+Dx0Tzb&#10;YvNSmqjVX2+EhT0OM/MNM523phJ3alxpWcGgH4EgzqwuOVdw/F19/4BwHlljZZkUPMnBfNb5mmKs&#10;7YMPdE99LgKEXYwKCu/rWEqXFWTQ9W1NHLyLbQz6IJtc6gYfAW4qOYyisTRYclgosKakoOya3oyC&#10;0W7tkuUh3Uq32p92o9fzXPpEqV63XUxAeGr9f/ivvdEKhtEYPmfCEZCz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ZuktvEAAAA3AAAAA8AAAAAAAAAAAAAAAAAmAIAAGRycy9k&#10;b3ducmV2LnhtbFBLBQYAAAAABAAEAPUAAACJAwAAAAA=&#10;" fillcolor="#cfe2f3">
                        <v:stroke startarrowwidth="narrow" startarrowlength="short" endarrowwidth="narrow" endarrowlength="short" joinstyle="round"/>
                        <v:textbox inset="2.53958mm,2.53958mm,2.53958mm,2.53958mm">
                          <w:txbxContent>
                            <w:p w14:paraId="4FBFE6EF" w14:textId="77777777" w:rsidR="00D80789" w:rsidRDefault="00D80789" w:rsidP="00B44C0C">
                              <w:pPr>
                                <w:spacing w:line="240" w:lineRule="auto"/>
                                <w:textDirection w:val="btLr"/>
                              </w:pPr>
                            </w:p>
                          </w:txbxContent>
                        </v:textbox>
                      </v:rect>
                      <v:rect id="Rectangle 207" o:spid="_x0000_s1052" style="position:absolute;left:14000;top:8242;width:1713;height:28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I3QMQA&#10;AADcAAAADwAAAGRycy9kb3ducmV2LnhtbESPQYvCMBSE78L+h/CEvWmqwirVKLsFcWEFsSp4fDTP&#10;tmzzUpqo1V9vBMHjMDPfMLNFaypxocaVlhUM+hEI4szqknMF+92yNwHhPLLGyjIpuJGDxfyjM8NY&#10;2ytv6ZL6XAQIuxgVFN7XsZQuK8ig69uaOHgn2xj0QTa51A1eA9xUchhFX9JgyWGhwJqSgrL/9GwU&#10;jNYrl/xs0z/plpvDenS/HUufKPXZbb+nIDy1/h1+tX+1gmE0hueZcATk/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kiN0DEAAAA3AAAAA8AAAAAAAAAAAAAAAAAmAIAAGRycy9k&#10;b3ducmV2LnhtbFBLBQYAAAAABAAEAPUAAACJAwAAAAA=&#10;" fillcolor="#cfe2f3">
                        <v:stroke startarrowwidth="narrow" startarrowlength="short" endarrowwidth="narrow" endarrowlength="short" joinstyle="round"/>
                        <v:textbox inset="2.53958mm,2.53958mm,2.53958mm,2.53958mm">
                          <w:txbxContent>
                            <w:p w14:paraId="189DF980" w14:textId="77777777" w:rsidR="00D80789" w:rsidRDefault="00D80789" w:rsidP="00B44C0C">
                              <w:pPr>
                                <w:spacing w:line="240" w:lineRule="auto"/>
                                <w:textDirection w:val="btLr"/>
                              </w:pPr>
                            </w:p>
                          </w:txbxContent>
                        </v:textbox>
                      </v:rect>
                      <v:rect id="Rectangle 208" o:spid="_x0000_s1053" style="position:absolute;left:15713;top:8242;width:1713;height:28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L2jMsIA&#10;AADcAAAADwAAAGRycy9kb3ducmV2LnhtbERPXWvCMBR9H/gfwhX2tiYqjFEbRQviYILYTfDx0lzb&#10;YnNTmqh1v355EPZ4ON/ZcrCtuFHvG8caJokCQVw603Cl4ed78/YBwgdkg61j0vAgD8vF6CXD1Lg7&#10;H+hWhErEEPYpaqhD6FIpfVmTRZ+4jjhyZ9dbDBH2lTQ93mO4beVUqXdpseHYUGNHeU3lpbhaDbPd&#10;1ufrQ/El/WZ/3M1+H6cm5Fq/jofVHESgIfyLn+5Po2Gq4tp4Jh4Bufg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4vaMywgAAANwAAAAPAAAAAAAAAAAAAAAAAJgCAABkcnMvZG93&#10;bnJldi54bWxQSwUGAAAAAAQABAD1AAAAhwMAAAAA&#10;" fillcolor="#cfe2f3">
                        <v:stroke startarrowwidth="narrow" startarrowlength="short" endarrowwidth="narrow" endarrowlength="short" joinstyle="round"/>
                        <v:textbox inset="2.53958mm,2.53958mm,2.53958mm,2.53958mm">
                          <w:txbxContent>
                            <w:p w14:paraId="706BBF90" w14:textId="77777777" w:rsidR="00D80789" w:rsidRDefault="00D80789" w:rsidP="00B44C0C">
                              <w:pPr>
                                <w:spacing w:line="240" w:lineRule="auto"/>
                                <w:textDirection w:val="btLr"/>
                              </w:pPr>
                            </w:p>
                          </w:txbxContent>
                        </v:textbox>
                      </v:rect>
                      <v:rect id="Rectangle 209" o:spid="_x0000_s1054" style="position:absolute;left:17426;top:8242;width:1713;height:28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EGqcQA&#10;AADcAAAADwAAAGRycy9kb3ducmV2LnhtbESPQYvCMBSE78L+h/CEvWmqwqLVKLsFcWEFsSp4fDTP&#10;tmzzUpqo1V9vBMHjMDPfMLNFaypxocaVlhUM+hEI4szqknMF+92yNwbhPLLGyjIpuJGDxfyjM8NY&#10;2ytv6ZL6XAQIuxgVFN7XsZQuK8ig69uaOHgn2xj0QTa51A1eA9xUchhFX9JgyWGhwJqSgrL/9GwU&#10;jNYrl/xs0z/plpvDenS/HUufKPXZbb+nIDy1/h1+tX+1gmE0geeZcATk/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fxBqnEAAAA3AAAAA8AAAAAAAAAAAAAAAAAmAIAAGRycy9k&#10;b3ducmV2LnhtbFBLBQYAAAAABAAEAPUAAACJAwAAAAA=&#10;" fillcolor="#cfe2f3">
                        <v:stroke startarrowwidth="narrow" startarrowlength="short" endarrowwidth="narrow" endarrowlength="short" joinstyle="round"/>
                        <v:textbox inset="2.53958mm,2.53958mm,2.53958mm,2.53958mm">
                          <w:txbxContent>
                            <w:p w14:paraId="684A6B76" w14:textId="77777777" w:rsidR="00D80789" w:rsidRDefault="00D80789" w:rsidP="00B44C0C">
                              <w:pPr>
                                <w:spacing w:line="240" w:lineRule="auto"/>
                                <w:textDirection w:val="btLr"/>
                              </w:pPr>
                            </w:p>
                          </w:txbxContent>
                        </v:textbox>
                      </v:rect>
                      <v:rect id="Rectangle 210" o:spid="_x0000_s1055" style="position:absolute;left:19139;top:8242;width:1713;height:28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I56cMA&#10;AADcAAAADwAAAGRycy9kb3ducmV2LnhtbERPTWuDQBC9B/oflinklqwmUIrNKq0gDTQQYhLocXCn&#10;KnVnxd2q6a/vHgI9Pt73LptNJ0YaXGtZQbyOQBBXVrdcK7ici9UzCOeRNXaWScGNHGTpw2KHibYT&#10;n2gsfS1CCLsEFTTe94mUrmrIoFvbnjhwX3Yw6AMcaqkHnEK46eQmip6kwZZDQ4M95Q1V3+WPUbA9&#10;vLv87VR+SFccr4ft7+2z9blSy8f59QWEp9n/i+/uvVawicP8cCYcAZn+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xI56cMAAADcAAAADwAAAAAAAAAAAAAAAACYAgAAZHJzL2Rv&#10;d25yZXYueG1sUEsFBgAAAAAEAAQA9QAAAIgDAAAAAA==&#10;" fillcolor="#cfe2f3">
                        <v:stroke startarrowwidth="narrow" startarrowlength="short" endarrowwidth="narrow" endarrowlength="short" joinstyle="round"/>
                        <v:textbox inset="2.53958mm,2.53958mm,2.53958mm,2.53958mm">
                          <w:txbxContent>
                            <w:p w14:paraId="264F5741" w14:textId="77777777" w:rsidR="00D80789" w:rsidRDefault="00D80789" w:rsidP="00B44C0C">
                              <w:pPr>
                                <w:spacing w:line="240" w:lineRule="auto"/>
                                <w:textDirection w:val="btLr"/>
                              </w:pPr>
                            </w:p>
                          </w:txbxContent>
                        </v:textbox>
                      </v:rect>
                      <v:rect id="Rectangle 211" o:spid="_x0000_s1056" style="position:absolute;left:22565;top:8242;width:1713;height:28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UcK8IA&#10;AADcAAAADwAAAGRycy9kb3ducmV2LnhtbESPQYvCMBSE78L+h/AW9mbTehCpxiLFFcGT7uL50bw2&#10;xealNlnt/nsjCB6HmfmGWRWj7cSNBt86VpAlKQjiyumWGwW/P9/TBQgfkDV2jknBP3ko1h+TFeba&#10;3flIt1NoRISwz1GBCaHPpfSVIYs+cT1x9Go3WAxRDo3UA94j3HZylqZzabHluGCwp9JQdTn9WQX1&#10;gXf1+bAd69QszOVYXmmOV6W+PsfNEkSgMbzDr/ZeK5hlGTzPxCMg1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E9RwrwgAAANwAAAAPAAAAAAAAAAAAAAAAAJgCAABkcnMvZG93&#10;bnJldi54bWxQSwUGAAAAAAQABAD1AAAAhwMAAAAA&#10;">
                        <v:stroke startarrowwidth="narrow" startarrowlength="short" endarrowwidth="narrow" endarrowlength="short" joinstyle="round"/>
                        <v:textbox inset="2.53958mm,2.53958mm,2.53958mm,2.53958mm">
                          <w:txbxContent>
                            <w:p w14:paraId="5B7D323F" w14:textId="77777777" w:rsidR="00D80789" w:rsidRDefault="00D80789" w:rsidP="00B44C0C">
                              <w:pPr>
                                <w:spacing w:line="240" w:lineRule="auto"/>
                                <w:textDirection w:val="btLr"/>
                              </w:pPr>
                            </w:p>
                          </w:txbxContent>
                        </v:textbox>
                      </v:rect>
                      <v:rect id="Rectangle 212" o:spid="_x0000_s1057" style="position:absolute;left:24278;top:8242;width:1713;height:28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eCXMIA&#10;AADcAAAADwAAAGRycy9kb3ducmV2LnhtbESPQYvCMBSE78L+h/AW9mZTexCpxiLFFcGT7uL50bw2&#10;xealNlnt/nsjCB6HmfmGWRWj7cSNBt86VjBLUhDEldMtNwp+f76nCxA+IGvsHJOCf/JQrD8mK8y1&#10;u/ORbqfQiAhhn6MCE0KfS+krQxZ94nri6NVusBiiHBqpB7xHuO1klqZzabHluGCwp9JQdTn9WQX1&#10;gXf1+bAd69QszOVYXmmOV6W+PsfNEkSgMbzDr/ZeK8hmGTzPxCMg1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0J4JcwgAAANwAAAAPAAAAAAAAAAAAAAAAAJgCAABkcnMvZG93&#10;bnJldi54bWxQSwUGAAAAAAQABAD1AAAAhwMAAAAA&#10;">
                        <v:stroke startarrowwidth="narrow" startarrowlength="short" endarrowwidth="narrow" endarrowlength="short" joinstyle="round"/>
                        <v:textbox inset="2.53958mm,2.53958mm,2.53958mm,2.53958mm">
                          <w:txbxContent>
                            <w:p w14:paraId="523A57D4" w14:textId="77777777" w:rsidR="00D80789" w:rsidRDefault="00D80789" w:rsidP="00B44C0C">
                              <w:pPr>
                                <w:spacing w:line="240" w:lineRule="auto"/>
                                <w:textDirection w:val="btLr"/>
                              </w:pPr>
                            </w:p>
                          </w:txbxContent>
                        </v:textbox>
                      </v:rect>
                      <v:rect id="Rectangle 213" o:spid="_x0000_s1058" style="position:absolute;left:20852;top:8242;width:1713;height:28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2snx8EA&#10;AADcAAAADwAAAGRycy9kb3ducmV2LnhtbESPQYvCMBSE74L/ITxhbzbVBZFqFBEVwZOueH40r02x&#10;ealN1PrvjSDscZiZb5j5srO1eFDrK8cKRkkKgjh3uuJSwflvO5yC8AFZY+2YFLzIw3LR780x0+7J&#10;R3qcQikihH2GCkwITSalzw1Z9IlriKNXuNZiiLItpW7xGeG2luM0nUiLFccFgw2tDeXX090qKA68&#10;Ky6HTVekZmqux/WNJnhT6mfQrWYgAnXhP/xt77WC8egXPmfiEZCL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trJ8fBAAAA3AAAAA8AAAAAAAAAAAAAAAAAmAIAAGRycy9kb3du&#10;cmV2LnhtbFBLBQYAAAAABAAEAPUAAACGAwAAAAA=&#10;">
                        <v:stroke startarrowwidth="narrow" startarrowlength="short" endarrowwidth="narrow" endarrowlength="short" joinstyle="round"/>
                        <v:textbox inset="2.53958mm,2.53958mm,2.53958mm,2.53958mm">
                          <w:txbxContent>
                            <w:p w14:paraId="25AF4EEC" w14:textId="77777777" w:rsidR="00D80789" w:rsidRDefault="00D80789" w:rsidP="00B44C0C">
                              <w:pPr>
                                <w:spacing w:line="240" w:lineRule="auto"/>
                                <w:textDirection w:val="btLr"/>
                              </w:pPr>
                            </w:p>
                          </w:txbxContent>
                        </v:textbox>
                      </v:rect>
                    </v:group>
                    <v:group id="Group 214" o:spid="_x0000_s1059" style="position:absolute;left:34563;top:24288;width:3426;height:2859" coordorigin="15713,8242" coordsize="3426,285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agNr/sQAAADcAAAA&#10;DwAAAAAAAAAAAAAAAACqAgAAZHJzL2Rvd25yZXYueG1sUEsFBgAAAAAEAAQA+gAAAJsDAAAAAA==&#10;">
                      <v:rect id="Rectangle 215" o:spid="_x0000_s1060" style="position:absolute;left:15713;top:8242;width:1713;height:28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84aKMEA&#10;AADcAAAADwAAAGRycy9kb3ducmV2LnhtbESPQYvCMBSE74L/ITxhbzZVWJFqFBEVwZOueH40r02x&#10;ealN1PrvjSDscZiZb5j5srO1eFDrK8cKRkkKgjh3uuJSwflvO5yC8AFZY+2YFLzIw3LR780x0+7J&#10;R3qcQikihH2GCkwITSalzw1Z9IlriKNXuNZiiLItpW7xGeG2luM0nUiLFccFgw2tDeXX090qKA68&#10;Ky6HTVekZmqux/WNJnhT6mfQrWYgAnXhP/xt77WC8egXPmfiEZCL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vOGijBAAAA3AAAAA8AAAAAAAAAAAAAAAAAmAIAAGRycy9kb3du&#10;cmV2LnhtbFBLBQYAAAAABAAEAPUAAACGAwAAAAA=&#10;">
                        <v:stroke startarrowwidth="narrow" startarrowlength="short" endarrowwidth="narrow" endarrowlength="short" joinstyle="round"/>
                        <v:textbox inset="2.53958mm,2.53958mm,2.53958mm,2.53958mm">
                          <w:txbxContent>
                            <w:p w14:paraId="54C1037A" w14:textId="77777777" w:rsidR="00D80789" w:rsidRDefault="00D80789" w:rsidP="00B44C0C">
                              <w:pPr>
                                <w:spacing w:line="240" w:lineRule="auto"/>
                                <w:textDirection w:val="btLr"/>
                              </w:pPr>
                            </w:p>
                          </w:txbxContent>
                        </v:textbox>
                      </v:rect>
                      <v:rect id="Rectangle 216" o:spid="_x0000_s1061" style="position:absolute;left:17426;top:8242;width:1713;height:28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yEX8IA&#10;AADcAAAADwAAAGRycy9kb3ducmV2LnhtbESPT4vCMBTE78J+h/AW9mZTPRSpxrLIrgie/IPnR/Pa&#10;lDYvtclq99sbQfA4zMxvmFUx2k7caPCNYwWzJAVBXDrdcK3gfPqdLkD4gKyxc0wK/slDsf6YrDDX&#10;7s4Huh1DLSKEfY4KTAh9LqUvDVn0ieuJo1e5wWKIcqilHvAe4baT8zTNpMWG44LBnjaGyvb4ZxVU&#10;e95Wl/3PWKVmYdrD5koZXpX6+hy/lyACjeEdfrV3WsF8lsHzTDwCcv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HIRfwgAAANwAAAAPAAAAAAAAAAAAAAAAAJgCAABkcnMvZG93&#10;bnJldi54bWxQSwUGAAAAAAQABAD1AAAAhwMAAAAA&#10;">
                        <v:stroke startarrowwidth="narrow" startarrowlength="short" endarrowwidth="narrow" endarrowlength="short" joinstyle="round"/>
                        <v:textbox inset="2.53958mm,2.53958mm,2.53958mm,2.53958mm">
                          <w:txbxContent>
                            <w:p w14:paraId="5C532A03" w14:textId="77777777" w:rsidR="00D80789" w:rsidRDefault="00D80789" w:rsidP="00B44C0C">
                              <w:pPr>
                                <w:spacing w:line="240" w:lineRule="auto"/>
                                <w:textDirection w:val="btLr"/>
                              </w:pPr>
                            </w:p>
                          </w:txbxContent>
                        </v:textbox>
                      </v:rect>
                    </v:group>
                  </v:group>
                </v:group>
                <v:group id="Group 218" o:spid="_x0000_s1062" style="position:absolute;left:11110;top:28855;width:39357;height:2859" coordorigin="11110,28898" coordsize="39357,285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605h+8EAAADcAAAADwAA&#10;AAAAAAAAAAAAAACqAgAAZHJzL2Rvd25yZXYueG1sUEsFBgAAAAAEAAQA+gAAAJgDAAAAAA==&#10;">
                  <v:group id="Group 219" o:spid="_x0000_s1063" style="position:absolute;left:16207;top:28898;width:34260;height:2859" coordorigin="20859,24288" coordsize="34260,285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hALEYMQAAADcAAAA&#10;DwAAAAAAAAAAAAAAAACqAgAAZHJzL2Rvd25yZXYueG1sUEsFBgAAAAAEAAQA+gAAAJsDAAAAAA==&#10;">
                    <v:group id="Group 220" o:spid="_x0000_s1064" style="position:absolute;left:20859;top:24288;width:17130;height:2859" coordorigin="20859,24288" coordsize="17130,285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NtUp0DCAAAA3AAAAA8A&#10;AAAAAAAAAAAAAAAAqgIAAGRycy9kb3ducmV2LnhtbFBLBQYAAAAABAAEAPoAAACZAwAAAAA=&#10;">
                      <v:group id="Group 221" o:spid="_x0000_s1065" style="position:absolute;left:20859;top:24288;width:13704;height:2859" coordorigin="12287,8242" coordsize="13704,285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0GALbxgAAANwA&#10;AAAPAAAAAAAAAAAAAAAAAKoCAABkcnMvZG93bnJldi54bWxQSwUGAAAAAAQABAD6AAAAnQMAAAAA&#10;">
                        <v:rect id="Rectangle 222" o:spid="_x0000_s1066" style="position:absolute;left:12287;top:8242;width:1713;height:28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DIuMYA&#10;AADcAAAADwAAAGRycy9kb3ducmV2LnhtbESPQWvCQBSE70L/w/IK3symEUTSrNIGpEKFYtqCx0f2&#10;mQ3Nvg3Zrcb+ercgeBxm5humWI+2EycafOtYwVOSgiCunW65UfD1uZktQfiArLFzTAou5GG9epgU&#10;mGt35j2dqtCICGGfowITQp9L6WtDFn3ieuLoHd1gMUQ5NFIPeI5w28ksTRfSYstxwWBPpaH6p/q1&#10;Cua7N1++7qt36Tcf37v53+XQhlKp6eP48gwi0Bju4Vt7qxVkWQb/Z+IRkKs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uDIuMYAAADcAAAADwAAAAAAAAAAAAAAAACYAgAAZHJz&#10;L2Rvd25yZXYueG1sUEsFBgAAAAAEAAQA9QAAAIsDAAAAAA==&#10;" fillcolor="#cfe2f3">
                          <v:stroke startarrowwidth="narrow" startarrowlength="short" endarrowwidth="narrow" endarrowlength="short" joinstyle="round"/>
                          <v:textbox inset="2.53958mm,2.53958mm,2.53958mm,2.53958mm">
                            <w:txbxContent>
                              <w:p w14:paraId="25A023D6" w14:textId="77777777" w:rsidR="00D80789" w:rsidRDefault="00D80789" w:rsidP="00B44C0C">
                                <w:pPr>
                                  <w:spacing w:line="240" w:lineRule="auto"/>
                                  <w:textDirection w:val="btLr"/>
                                </w:pPr>
                              </w:p>
                            </w:txbxContent>
                          </v:textbox>
                        </v:rect>
                        <v:rect id="Rectangle 223" o:spid="_x0000_s1067" style="position:absolute;left:14000;top:8242;width:1713;height:28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xtI8YA&#10;AADcAAAADwAAAGRycy9kb3ducmV2LnhtbESPQWvCQBSE7wX/w/KE3pqNCUiJrqEGQgsVilGhx0f2&#10;NQnNvg3Zrcb+erdQ8DjMzDfMOp9ML840us6ygkUUgyCure64UXA8lE/PIJxH1thbJgVXcpBvZg9r&#10;zLS98J7OlW9EgLDLUEHr/ZBJ6eqWDLrIDsTB+7KjQR/k2Eg94iXATS+TOF5Kgx2HhRYHKlqqv6sf&#10;oyDdvbpiu6/epSs/Trv09/rZ+UKpx/n0sgLhafL38H/7TStIkhT+zoQjID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xtI8YAAADcAAAADwAAAAAAAAAAAAAAAACYAgAAZHJz&#10;L2Rvd25yZXYueG1sUEsFBgAAAAAEAAQA9QAAAIsDAAAAAA==&#10;" fillcolor="#cfe2f3">
                          <v:stroke startarrowwidth="narrow" startarrowlength="short" endarrowwidth="narrow" endarrowlength="short" joinstyle="round"/>
                          <v:textbox inset="2.53958mm,2.53958mm,2.53958mm,2.53958mm">
                            <w:txbxContent>
                              <w:p w14:paraId="04371ED8" w14:textId="77777777" w:rsidR="00D80789" w:rsidRDefault="00D80789" w:rsidP="00B44C0C">
                                <w:pPr>
                                  <w:spacing w:line="240" w:lineRule="auto"/>
                                  <w:textDirection w:val="btLr"/>
                                </w:pPr>
                              </w:p>
                            </w:txbxContent>
                          </v:textbox>
                        </v:rect>
                        <v:rect id="Rectangle 224" o:spid="_x0000_s1068" style="position:absolute;left:15713;top:8242;width:1713;height:28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X1V8UA&#10;AADcAAAADwAAAGRycy9kb3ducmV2LnhtbESPQWvCQBSE70L/w/IK3nTTWESiq9iAVKggphU8PrLP&#10;JJh9G7Jbjf56VxA8DjPzDTNbdKYWZ2pdZVnBxzACQZxbXXGh4O93NZiAcB5ZY22ZFFzJwWL+1pth&#10;ou2Fd3TOfCEChF2CCkrvm0RKl5dk0A1tQxy8o20N+iDbQuoWLwFuahlH0VgarDgslNhQWlJ+yv6N&#10;gtHm26Vfu+xHutV2vxndrofKp0r137vlFISnzr/Cz/ZaK4jjT3icCUdAzu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RfVXxQAAANwAAAAPAAAAAAAAAAAAAAAAAJgCAABkcnMv&#10;ZG93bnJldi54bWxQSwUGAAAAAAQABAD1AAAAigMAAAAA&#10;" fillcolor="#cfe2f3">
                          <v:stroke startarrowwidth="narrow" startarrowlength="short" endarrowwidth="narrow" endarrowlength="short" joinstyle="round"/>
                          <v:textbox inset="2.53958mm,2.53958mm,2.53958mm,2.53958mm">
                            <w:txbxContent>
                              <w:p w14:paraId="0C2F9FDA" w14:textId="77777777" w:rsidR="00D80789" w:rsidRDefault="00D80789" w:rsidP="00B44C0C">
                                <w:pPr>
                                  <w:spacing w:line="240" w:lineRule="auto"/>
                                  <w:textDirection w:val="btLr"/>
                                </w:pPr>
                              </w:p>
                            </w:txbxContent>
                          </v:textbox>
                        </v:rect>
                        <v:rect id="Rectangle 225" o:spid="_x0000_s1069" style="position:absolute;left:17426;top:8242;width:1713;height:28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lQzMUA&#10;AADcAAAADwAAAGRycy9kb3ducmV2LnhtbESPQWvCQBSE70L/w/IK3nTTSEWiq9iAVKggphU8PrLP&#10;JJh9G7Jbjf56VxA8DjPzDTNbdKYWZ2pdZVnBxzACQZxbXXGh4O93NZiAcB5ZY22ZFFzJwWL+1pth&#10;ou2Fd3TOfCEChF2CCkrvm0RKl5dk0A1tQxy8o20N+iDbQuoWLwFuahlH0VgarDgslNhQWlJ+yv6N&#10;gtHm26Vfu+xHutV2vxndrofKp0r137vlFISnzr/Cz/ZaK4jjT3icCUdAzu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CVDMxQAAANwAAAAPAAAAAAAAAAAAAAAAAJgCAABkcnMv&#10;ZG93bnJldi54bWxQSwUGAAAAAAQABAD1AAAAigMAAAAA&#10;" fillcolor="#cfe2f3">
                          <v:stroke startarrowwidth="narrow" startarrowlength="short" endarrowwidth="narrow" endarrowlength="short" joinstyle="round"/>
                          <v:textbox inset="2.53958mm,2.53958mm,2.53958mm,2.53958mm">
                            <w:txbxContent>
                              <w:p w14:paraId="0F6E2B67" w14:textId="77777777" w:rsidR="00D80789" w:rsidRDefault="00D80789" w:rsidP="00B44C0C">
                                <w:pPr>
                                  <w:spacing w:line="240" w:lineRule="auto"/>
                                  <w:textDirection w:val="btLr"/>
                                </w:pPr>
                              </w:p>
                            </w:txbxContent>
                          </v:textbox>
                        </v:rect>
                        <v:rect id="Rectangle 226" o:spid="_x0000_s1070" style="position:absolute;left:19139;top:8242;width:1713;height:28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dvOu8YA&#10;AADcAAAADwAAAGRycy9kb3ducmV2LnhtbESPQWvCQBSE70L/w/IK3nTTBIJEV2kDoQWFkrQFj4/s&#10;axKafRuyW43+ercg9DjMzDfMZjeZXpxodJ1lBU/LCARxbXXHjYLPj2KxAuE8ssbeMim4kIPd9mG2&#10;wUzbM5d0qnwjAoRdhgpa74dMSle3ZNAt7UAcvG87GvRBjo3UI54D3PQyjqJUGuw4LLQ4UN5S/VP9&#10;GgXJ4dXlL2W1l654/zok18ux87lS88fpeQ3C0+T/w/f2m1YQxyn8nQlHQG5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dvOu8YAAADcAAAADwAAAAAAAAAAAAAAAACYAgAAZHJz&#10;L2Rvd25yZXYueG1sUEsFBgAAAAAEAAQA9QAAAIsDAAAAAA==&#10;" fillcolor="#cfe2f3">
                          <v:stroke startarrowwidth="narrow" startarrowlength="short" endarrowwidth="narrow" endarrowlength="short" joinstyle="round"/>
                          <v:textbox inset="2.53958mm,2.53958mm,2.53958mm,2.53958mm">
                            <w:txbxContent>
                              <w:p w14:paraId="2C5E6116" w14:textId="77777777" w:rsidR="00D80789" w:rsidRDefault="00D80789" w:rsidP="00B44C0C">
                                <w:pPr>
                                  <w:spacing w:line="240" w:lineRule="auto"/>
                                  <w:textDirection w:val="btLr"/>
                                </w:pPr>
                              </w:p>
                            </w:txbxContent>
                          </v:textbox>
                        </v:rect>
                        <v:rect id="Rectangle 227" o:spid="_x0000_s1071" style="position:absolute;left:22565;top:8242;width:1713;height:28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drIMUA&#10;AADcAAAADwAAAGRycy9kb3ducmV2LnhtbESPQWvCQBSE70L/w/IK3nTTCFWiq9iAVKggphU8PrLP&#10;JJh9G7Jbjf56VxA8DjPzDTNbdKYWZ2pdZVnBxzACQZxbXXGh4O93NZiAcB5ZY22ZFFzJwWL+1pth&#10;ou2Fd3TOfCEChF2CCkrvm0RKl5dk0A1tQxy8o20N+iDbQuoWLwFuahlH0ac0WHFYKLGhtKT8lP0b&#10;BaPNt0u/dtmPdKvtfjO6XQ+VT5Xqv3fLKQhPnX+Fn+21VhDHY3icCUdAzu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l2sgxQAAANwAAAAPAAAAAAAAAAAAAAAAAJgCAABkcnMv&#10;ZG93bnJldi54bWxQSwUGAAAAAAQABAD1AAAAigMAAAAA&#10;" fillcolor="#cfe2f3">
                          <v:stroke startarrowwidth="narrow" startarrowlength="short" endarrowwidth="narrow" endarrowlength="short" joinstyle="round"/>
                          <v:textbox inset="2.53958mm,2.53958mm,2.53958mm,2.53958mm">
                            <w:txbxContent>
                              <w:p w14:paraId="34EC7D55" w14:textId="77777777" w:rsidR="00D80789" w:rsidRDefault="00D80789" w:rsidP="00B44C0C">
                                <w:pPr>
                                  <w:spacing w:line="240" w:lineRule="auto"/>
                                  <w:textDirection w:val="btLr"/>
                                </w:pPr>
                              </w:p>
                            </w:txbxContent>
                          </v:textbox>
                        </v:rect>
                        <v:rect id="Rectangle 228" o:spid="_x0000_s1072" style="position:absolute;left:24278;top:8242;width:1713;height:28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wj/UsMA&#10;AADcAAAADwAAAGRycy9kb3ducmV2LnhtbERPXWvCMBR9H/gfwhX2NlMrjFGNMgviwIK0m7DHS3PX&#10;hjU3pYla/fXLg7DHw/lebUbbiQsN3jhWMJ8lIIhrpw03Cr4+dy9vIHxA1tg5JgU38rBZT55WmGl3&#10;5ZIuVWhEDGGfoYI2hD6T0tctWfQz1xNH7scNFkOEQyP1gNcYbjuZJsmrtGg4NrTYU95S/VudrYJF&#10;sff5tqwO0u+Op2Jxv32bkCv1PB3flyACjeFf/HB/aAVpGtfGM/EIyP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wj/UsMAAADcAAAADwAAAAAAAAAAAAAAAACYAgAAZHJzL2Rv&#10;d25yZXYueG1sUEsFBgAAAAAEAAQA9QAAAIgDAAAAAA==&#10;" fillcolor="#cfe2f3">
                          <v:stroke startarrowwidth="narrow" startarrowlength="short" endarrowwidth="narrow" endarrowlength="short" joinstyle="round"/>
                          <v:textbox inset="2.53958mm,2.53958mm,2.53958mm,2.53958mm">
                            <w:txbxContent>
                              <w:p w14:paraId="2772D5BE" w14:textId="77777777" w:rsidR="00D80789" w:rsidRDefault="00D80789" w:rsidP="00B44C0C">
                                <w:pPr>
                                  <w:spacing w:line="240" w:lineRule="auto"/>
                                  <w:textDirection w:val="btLr"/>
                                </w:pPr>
                              </w:p>
                            </w:txbxContent>
                          </v:textbox>
                        </v:rect>
                        <v:rect id="Rectangle 229" o:spid="_x0000_s1073" style="position:absolute;left:20852;top:8242;width:1713;height:28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RaycUA&#10;AADcAAAADwAAAGRycy9kb3ducmV2LnhtbESPQWvCQBSE70L/w/IK3nTTCEWjq9iAVKggphU8PrLP&#10;JJh9G7Jbjf56VxA8DjPzDTNbdKYWZ2pdZVnBxzACQZxbXXGh4O93NRiDcB5ZY22ZFFzJwWL+1pth&#10;ou2Fd3TOfCEChF2CCkrvm0RKl5dk0A1tQxy8o20N+iDbQuoWLwFuahlH0ac0WHFYKLGhtKT8lP0b&#10;BaPNt0u/dtmPdKvtfjO6XQ+VT5Xqv3fLKQhPnX+Fn+21VhDHE3icCUdAzu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RFrJxQAAANwAAAAPAAAAAAAAAAAAAAAAAJgCAABkcnMv&#10;ZG93bnJldi54bWxQSwUGAAAAAAQABAD1AAAAigMAAAAA&#10;" fillcolor="#cfe2f3">
                          <v:stroke startarrowwidth="narrow" startarrowlength="short" endarrowwidth="narrow" endarrowlength="short" joinstyle="round"/>
                          <v:textbox inset="2.53958mm,2.53958mm,2.53958mm,2.53958mm">
                            <w:txbxContent>
                              <w:p w14:paraId="45A783E4" w14:textId="77777777" w:rsidR="00D80789" w:rsidRDefault="00D80789" w:rsidP="00B44C0C">
                                <w:pPr>
                                  <w:spacing w:line="240" w:lineRule="auto"/>
                                  <w:textDirection w:val="btLr"/>
                                </w:pPr>
                              </w:p>
                            </w:txbxContent>
                          </v:textbox>
                        </v:rect>
                      </v:group>
                      <v:group id="Group 230" o:spid="_x0000_s1074" style="position:absolute;left:34563;top:24288;width:3426;height:2859" coordorigin="15713,8242" coordsize="3426,285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ejTGdwwAAANwAAAAP&#10;AAAAAAAAAAAAAAAAAKoCAABkcnMvZG93bnJldi54bWxQSwUGAAAAAAQABAD6AAAAmgMAAAAA&#10;">
                        <v:rect id="Rectangle 231" o:spid="_x0000_s1075" style="position:absolute;left:15713;top:8242;width:1713;height:28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vAEsQA&#10;AADcAAAADwAAAGRycy9kb3ducmV2LnhtbESPQYvCMBSE7wv+h/AEb2uqhWWpRtGCKCiIXQWPj+bZ&#10;FpuX0kSt/vqNsLDHYWa+YabzztTiTq2rLCsYDSMQxLnVFRcKjj+rz28QziNrrC2Tgic5mM96H1NM&#10;tH3wge6ZL0SAsEtQQel9k0jp8pIMuqFtiIN3sa1BH2RbSN3iI8BNLcdR9CUNVhwWSmwoLSm/Zjej&#10;IN6tXbo8ZFvpVvvTLn49z5VPlRr0u8UEhKfO/4f/2hutYByP4H0mHAE5+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frwBLEAAAA3AAAAA8AAAAAAAAAAAAAAAAAmAIAAGRycy9k&#10;b3ducmV2LnhtbFBLBQYAAAAABAAEAPUAAACJAwAAAAA=&#10;" fillcolor="#cfe2f3">
                          <v:stroke startarrowwidth="narrow" startarrowlength="short" endarrowwidth="narrow" endarrowlength="short" joinstyle="round"/>
                          <v:textbox inset="2.53958mm,2.53958mm,2.53958mm,2.53958mm">
                            <w:txbxContent>
                              <w:p w14:paraId="0D88D262" w14:textId="77777777" w:rsidR="00D80789" w:rsidRDefault="00D80789" w:rsidP="00B44C0C">
                                <w:pPr>
                                  <w:spacing w:line="240" w:lineRule="auto"/>
                                  <w:textDirection w:val="btLr"/>
                                </w:pPr>
                              </w:p>
                            </w:txbxContent>
                          </v:textbox>
                        </v:rect>
                        <v:rect id="Rectangle 232" o:spid="_x0000_s1076" style="position:absolute;left:17426;top:8242;width:1713;height:28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leZcYA&#10;AADcAAAADwAAAGRycy9kb3ducmV2LnhtbESPQWvCQBSE7wX/w/KE3pqNCUiJrqEGQgsVilGhx0f2&#10;NQnNvg3Zrcb+erdQ8DjMzDfMOp9ML840us6ygkUUgyCure64UXA8lE/PIJxH1thbJgVXcpBvZg9r&#10;zLS98J7OlW9EgLDLUEHr/ZBJ6eqWDLrIDsTB+7KjQR/k2Eg94iXATS+TOF5Kgx2HhRYHKlqqv6sf&#10;oyDdvbpiu6/epSs/Trv09/rZ+UKpx/n0sgLhafL38H/7TStI0gT+zoQjID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zleZcYAAADcAAAADwAAAAAAAAAAAAAAAACYAgAAZHJz&#10;L2Rvd25yZXYueG1sUEsFBgAAAAAEAAQA9QAAAIsDAAAAAA==&#10;" fillcolor="#cfe2f3">
                          <v:stroke startarrowwidth="narrow" startarrowlength="short" endarrowwidth="narrow" endarrowlength="short" joinstyle="round"/>
                          <v:textbox inset="2.53958mm,2.53958mm,2.53958mm,2.53958mm">
                            <w:txbxContent>
                              <w:p w14:paraId="599B425D" w14:textId="77777777" w:rsidR="00D80789" w:rsidRDefault="00D80789" w:rsidP="00B44C0C">
                                <w:pPr>
                                  <w:spacing w:line="240" w:lineRule="auto"/>
                                  <w:textDirection w:val="btLr"/>
                                </w:pPr>
                              </w:p>
                            </w:txbxContent>
                          </v:textbox>
                        </v:rect>
                      </v:group>
                    </v:group>
                    <v:group id="Group 233" o:spid="_x0000_s1077" style="position:absolute;left:37989;top:24288;width:17130;height:2859" coordorigin="20859,24288" coordsize="17130,285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l+v6sQAAADcAAAA&#10;DwAAAAAAAAAAAAAAAACqAgAAZHJzL2Rvd25yZXYueG1sUEsFBgAAAAAEAAQA+gAAAJsDAAAAAA==&#10;">
                      <v:group id="Group 234" o:spid="_x0000_s1078" style="position:absolute;left:20859;top:24288;width:13704;height:2859" coordorigin="12287,8242" coordsize="13704,285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bY3nsYAAADcAAAADwAAAGRycy9kb3ducmV2LnhtbESPT2vCQBTE7wW/w/IK&#10;vdXNH1skdQ0itngQoSqU3h7ZZxKSfRuy2yR++25B6HGYmd8wq3wyrRiod7VlBfE8AkFcWF1zqeBy&#10;fn9egnAeWWNrmRTcyEG+nj2sMNN25E8aTr4UAcIuQwWV910mpSsqMujmtiMO3tX2Bn2QfSl1j2OA&#10;m1YmUfQqDdYcFirsaFtR0Zx+jIKPEcdNGu+GQ3Pd3r7PL8evQ0xKPT1OmzcQnib/H76391pBki7g&#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htjeexgAAANwA&#10;AAAPAAAAAAAAAAAAAAAAAKoCAABkcnMvZG93bnJldi54bWxQSwUGAAAAAAQABAD6AAAAnQMAAAAA&#10;">
                        <v:rect id="Rectangle 235" o:spid="_x0000_s1079" style="position:absolute;left:12287;top:8242;width:1713;height:28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DGEcYA&#10;AADcAAAADwAAAGRycy9kb3ducmV2LnhtbESPQWvCQBSE74L/YXmCN91osJTUNdSAVFAoRgWPj+xr&#10;Epp9G7LbGPvru4VCj8PMfMOs08E0oqfO1ZYVLOYRCOLC6ppLBZfzbvYMwnlkjY1lUvAgB+lmPFpj&#10;ou2dT9TnvhQBwi5BBZX3bSKlKyoy6Oa2JQ7eh+0M+iC7UuoO7wFuGrmMoidpsOawUGFLWUXFZ/5l&#10;FMTHN5dtT/lBut379Rh/P261z5SaTobXFxCeBv8f/mvvtYJlvILfM+EIyM0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NDGEcYAAADcAAAADwAAAAAAAAAAAAAAAACYAgAAZHJz&#10;L2Rvd25yZXYueG1sUEsFBgAAAAAEAAQA9QAAAIsDAAAAAA==&#10;" fillcolor="#cfe2f3">
                          <v:stroke startarrowwidth="narrow" startarrowlength="short" endarrowwidth="narrow" endarrowlength="short" joinstyle="round"/>
                          <v:textbox inset="2.53958mm,2.53958mm,2.53958mm,2.53958mm">
                            <w:txbxContent>
                              <w:p w14:paraId="27031B0A" w14:textId="77777777" w:rsidR="00D80789" w:rsidRDefault="00D80789" w:rsidP="00B44C0C">
                                <w:pPr>
                                  <w:spacing w:line="240" w:lineRule="auto"/>
                                  <w:textDirection w:val="btLr"/>
                                </w:pPr>
                              </w:p>
                            </w:txbxContent>
                          </v:textbox>
                        </v:rect>
                        <v:rect id="Rectangle 236" o:spid="_x0000_s1080" style="position:absolute;left:14000;top:8242;width:1713;height:28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AJYZsQA&#10;AADcAAAADwAAAGRycy9kb3ducmV2LnhtbESPQYvCMBSE7wv+h/AEb2uqBVmqUbQgCgqLXQWPj+bZ&#10;FpuX0kSt/nqzsLDHYWa+YWaLztTiTq2rLCsYDSMQxLnVFRcKjj/rzy8QziNrrC2Tgic5WMx7HzNM&#10;tH3wge6ZL0SAsEtQQel9k0jp8pIMuqFtiIN3sa1BH2RbSN3iI8BNLcdRNJEGKw4LJTaUlpRfs5tR&#10;EO83Ll0dsp106+/TPn49z5VPlRr0u+UUhKfO/4f/2lutYBxP4PdMOAJy/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gCWGbEAAAA3AAAAA8AAAAAAAAAAAAAAAAAmAIAAGRycy9k&#10;b3ducmV2LnhtbFBLBQYAAAAABAAEAPUAAACJAwAAAAA=&#10;" fillcolor="#cfe2f3">
                          <v:stroke startarrowwidth="narrow" startarrowlength="short" endarrowwidth="narrow" endarrowlength="short" joinstyle="round"/>
                          <v:textbox inset="2.53958mm,2.53958mm,2.53958mm,2.53958mm">
                            <w:txbxContent>
                              <w:p w14:paraId="1F49D9E5" w14:textId="77777777" w:rsidR="00D80789" w:rsidRDefault="00D80789" w:rsidP="00B44C0C">
                                <w:pPr>
                                  <w:spacing w:line="240" w:lineRule="auto"/>
                                  <w:textDirection w:val="btLr"/>
                                </w:pPr>
                              </w:p>
                            </w:txbxContent>
                          </v:textbox>
                        </v:rect>
                        <v:rect id="Rectangle 237" o:spid="_x0000_s1081" style="position:absolute;left:15713;top:8242;width:1713;height:28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079/cYA&#10;AADcAAAADwAAAGRycy9kb3ducmV2LnhtbESPQWvCQBSE74L/YXmCN91owJbUNdSAVFAoRgWPj+xr&#10;Epp9G7LbGPvru4VCj8PMfMOs08E0oqfO1ZYVLOYRCOLC6ppLBZfzbvYMwnlkjY1lUvAgB+lmPFpj&#10;ou2dT9TnvhQBwi5BBZX3bSKlKyoy6Oa2JQ7eh+0M+iC7UuoO7wFuGrmMopU0WHNYqLClrKLiM/8y&#10;CuLjm8u2p/wg3e79eoy/H7faZ0pNJ8PrCwhPg/8P/7X3WsEyfoLfM+EIyM0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079/cYAAADcAAAADwAAAAAAAAAAAAAAAACYAgAAZHJz&#10;L2Rvd25yZXYueG1sUEsFBgAAAAAEAAQA9QAAAIsDAAAAAA==&#10;" fillcolor="#cfe2f3">
                          <v:stroke startarrowwidth="narrow" startarrowlength="short" endarrowwidth="narrow" endarrowlength="short" joinstyle="round"/>
                          <v:textbox inset="2.53958mm,2.53958mm,2.53958mm,2.53958mm">
                            <w:txbxContent>
                              <w:p w14:paraId="73BB3E83" w14:textId="77777777" w:rsidR="00D80789" w:rsidRDefault="00D80789" w:rsidP="00B44C0C">
                                <w:pPr>
                                  <w:spacing w:line="240" w:lineRule="auto"/>
                                  <w:textDirection w:val="btLr"/>
                                </w:pPr>
                              </w:p>
                            </w:txbxContent>
                          </v:textbox>
                        </v:rect>
                        <v:rect id="Rectangle 238" o:spid="_x0000_s1082" style="position:absolute;left:17426;top:8242;width:1713;height:28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Fpj8MA&#10;AADcAAAADwAAAGRycy9kb3ducmV2LnhtbERPXWvCMBR9H/gfwhX2tqazIKMziivIBitIuw18vDTX&#10;NtjclCbTul9vHoQ9Hs73ajPZXpxp9MaxguckBUHcOG24VfD9tXt6AeEDssbeMSm4kofNevawwly7&#10;C1d0rkMrYgj7HBV0IQy5lL7pyKJP3EAcuaMbLYYIx1bqES8x3PZykaZLadFwbOhwoKKj5lT/WgVZ&#10;+e6Lt6r+lH63/ymzv+vBhEKpx/m0fQURaAr/4rv7QytYZHFtPBOPgFz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tFpj8MAAADcAAAADwAAAAAAAAAAAAAAAACYAgAAZHJzL2Rv&#10;d25yZXYueG1sUEsFBgAAAAAEAAQA9QAAAIgDAAAAAA==&#10;" fillcolor="#cfe2f3">
                          <v:stroke startarrowwidth="narrow" startarrowlength="short" endarrowwidth="narrow" endarrowlength="short" joinstyle="round"/>
                          <v:textbox inset="2.53958mm,2.53958mm,2.53958mm,2.53958mm">
                            <w:txbxContent>
                              <w:p w14:paraId="2B61E0BC" w14:textId="77777777" w:rsidR="00D80789" w:rsidRDefault="00D80789" w:rsidP="00B44C0C">
                                <w:pPr>
                                  <w:spacing w:line="240" w:lineRule="auto"/>
                                  <w:textDirection w:val="btLr"/>
                                </w:pPr>
                              </w:p>
                            </w:txbxContent>
                          </v:textbox>
                        </v:rect>
                        <v:rect id="Rectangle 239" o:spid="_x0000_s1083" style="position:absolute;left:19139;top:8242;width:1713;height:28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3MFMYA&#10;AADcAAAADwAAAGRycy9kb3ducmV2LnhtbESPQWvCQBSE74L/YXmCN91oQNrUNdSAVFAoRgWPj+xr&#10;Epp9G7LbGPvru4VCj8PMfMOs08E0oqfO1ZYVLOYRCOLC6ppLBZfzbvYEwnlkjY1lUvAgB+lmPFpj&#10;ou2dT9TnvhQBwi5BBZX3bSKlKyoy6Oa2JQ7eh+0M+iC7UuoO7wFuGrmMopU0WHNYqLClrKLiM/8y&#10;CuLjm8u2p/wg3e79eoy/H7faZ0pNJ8PrCwhPg/8P/7X3WsEyfobfM+EIyM0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Z3MFMYAAADcAAAADwAAAAAAAAAAAAAAAACYAgAAZHJz&#10;L2Rvd25yZXYueG1sUEsFBgAAAAAEAAQA9QAAAIsDAAAAAA==&#10;" fillcolor="#cfe2f3">
                          <v:stroke startarrowwidth="narrow" startarrowlength="short" endarrowwidth="narrow" endarrowlength="short" joinstyle="round"/>
                          <v:textbox inset="2.53958mm,2.53958mm,2.53958mm,2.53958mm">
                            <w:txbxContent>
                              <w:p w14:paraId="0083B07F" w14:textId="77777777" w:rsidR="00D80789" w:rsidRDefault="00D80789" w:rsidP="00B44C0C">
                                <w:pPr>
                                  <w:spacing w:line="240" w:lineRule="auto"/>
                                  <w:textDirection w:val="btLr"/>
                                </w:pPr>
                              </w:p>
                            </w:txbxContent>
                          </v:textbox>
                        </v:rect>
                        <v:rect id="Rectangle 240" o:spid="_x0000_s1084" style="position:absolute;left:22565;top:8242;width:1713;height:28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qWrbwA&#10;AADcAAAADwAAAGRycy9kb3ducmV2LnhtbERPSwrCMBDdC94hjOBOU0VEqlFEVARXfnA9NNOm2Exq&#10;E7Xe3iwEl4/3X6xaW4kXNb50rGA0TEAQZ06XXCi4XnaDGQgfkDVWjknBhzyslt3OAlPt3nyi1zkU&#10;IoawT1GBCaFOpfSZIYt+6GriyOWusRgibAqpG3zHcFvJcZJMpcWSY4PBmjaGsvv5aRXkR97nt+O2&#10;zRMzM/fT5kFTfCjV77XrOYhAbfiLf+6DVjCexPnxTDwCcvkF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A4CpatvAAAANwAAAAPAAAAAAAAAAAAAAAAAJgCAABkcnMvZG93bnJldi54&#10;bWxQSwUGAAAAAAQABAD1AAAAgQMAAAAA&#10;">
                          <v:stroke startarrowwidth="narrow" startarrowlength="short" endarrowwidth="narrow" endarrowlength="short" joinstyle="round"/>
                          <v:textbox inset="2.53958mm,2.53958mm,2.53958mm,2.53958mm">
                            <w:txbxContent>
                              <w:p w14:paraId="1BEAB5E6" w14:textId="77777777" w:rsidR="00D80789" w:rsidRDefault="00D80789" w:rsidP="00B44C0C">
                                <w:pPr>
                                  <w:spacing w:line="240" w:lineRule="auto"/>
                                  <w:textDirection w:val="btLr"/>
                                </w:pPr>
                              </w:p>
                            </w:txbxContent>
                          </v:textbox>
                        </v:rect>
                        <v:rect id="Rectangle 241" o:spid="_x0000_s1085" style="position:absolute;left:24278;top:8242;width:1713;height:28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0YzNsEA&#10;AADcAAAADwAAAGRycy9kb3ducmV2LnhtbESPQYvCMBSE74L/ITxhbzZVFpFqFBEVwZOueH40r02x&#10;ealN1PrvjSDscZiZb5j5srO1eFDrK8cKRkkKgjh3uuJSwflvO5yC8AFZY+2YFLzIw3LR780x0+7J&#10;R3qcQikihH2GCkwITSalzw1Z9IlriKNXuNZiiLItpW7xGeG2luM0nUiLFccFgw2tDeXX090qKA68&#10;Ky6HTVekZmqux/WNJnhT6mfQrWYgAnXhP/xt77WC8e8IPmfiEZCL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dGMzbBAAAA3AAAAA8AAAAAAAAAAAAAAAAAmAIAAGRycy9kb3du&#10;cmV2LnhtbFBLBQYAAAAABAAEAPUAAACGAwAAAAA=&#10;">
                          <v:stroke startarrowwidth="narrow" startarrowlength="short" endarrowwidth="narrow" endarrowlength="short" joinstyle="round"/>
                          <v:textbox inset="2.53958mm,2.53958mm,2.53958mm,2.53958mm">
                            <w:txbxContent>
                              <w:p w14:paraId="3DFC6CB8" w14:textId="77777777" w:rsidR="00D80789" w:rsidRDefault="00D80789" w:rsidP="00B44C0C">
                                <w:pPr>
                                  <w:spacing w:line="240" w:lineRule="auto"/>
                                  <w:textDirection w:val="btLr"/>
                                </w:pPr>
                              </w:p>
                            </w:txbxContent>
                          </v:textbox>
                        </v:rect>
                        <v:rect id="Rectangle 242" o:spid="_x0000_s1086" style="position:absolute;left:20852;top:8242;width:1713;height:28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5StQcIA&#10;AADcAAAADwAAAGRycy9kb3ducmV2LnhtbESPT4vCMBTE78J+h/AEb5paRKRrKousy4In/+D50bw2&#10;pc1LbaJ2v/1GEDwOM/MbZr0ZbCvu1PvasYL5LAFBXDhdc6XgfNpNVyB8QNbYOiYFf+Rhk3+M1php&#10;9+AD3Y+hEhHCPkMFJoQuk9IXhiz6meuIo1e63mKIsq+k7vER4baVaZIspcWa44LBjraGiuZ4swrK&#10;Pf+Ul/33UCZmZZrD9kpLvCo1GQ9fnyACDeEdfrV/tYJ0kcLzTDwCMv8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nlK1BwgAAANwAAAAPAAAAAAAAAAAAAAAAAJgCAABkcnMvZG93&#10;bnJldi54bWxQSwUGAAAAAAQABAD1AAAAhwMAAAAA&#10;">
                          <v:stroke startarrowwidth="narrow" startarrowlength="short" endarrowwidth="narrow" endarrowlength="short" joinstyle="round"/>
                          <v:textbox inset="2.53958mm,2.53958mm,2.53958mm,2.53958mm">
                            <w:txbxContent>
                              <w:p w14:paraId="1349B912" w14:textId="77777777" w:rsidR="00D80789" w:rsidRDefault="00D80789" w:rsidP="00B44C0C">
                                <w:pPr>
                                  <w:spacing w:line="240" w:lineRule="auto"/>
                                  <w:textDirection w:val="btLr"/>
                                </w:pPr>
                              </w:p>
                            </w:txbxContent>
                          </v:textbox>
                        </v:rect>
                      </v:group>
                      <v:group id="Group 243" o:spid="_x0000_s1087" style="position:absolute;left:34563;top:24288;width:3426;height:2859" coordorigin="15713,8242" coordsize="3426,285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lncl8YAAADcAAAADwAAAGRycy9kb3ducmV2LnhtbESPT2vCQBTE7wW/w/IK&#10;vdXNH1skdQ0itngQoSqU3h7ZZxKSfRuy2yR++25B6HGYmd8wq3wyrRiod7VlBfE8AkFcWF1zqeBy&#10;fn9egnAeWWNrmRTcyEG+nj2sMNN25E8aTr4UAcIuQwWV910mpSsqMujmtiMO3tX2Bn2QfSl1j2OA&#10;m1YmUfQqDdYcFirsaFtR0Zx+jIKPEcdNGu+GQ3Pd3r7PL8evQ0xKPT1OmzcQnib/H76391pBskjh&#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2WdyXxgAAANwA&#10;AAAPAAAAAAAAAAAAAAAAAKoCAABkcnMvZG93bnJldi54bWxQSwUGAAAAAAQABAD6AAAAnQMAAAAA&#10;">
                        <v:rect id="Rectangle 244" o:spid="_x0000_s1088" style="position:absolute;left:15713;top:8242;width:1713;height:28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GQrsIA&#10;AADcAAAADwAAAGRycy9kb3ducmV2LnhtbESPQWvCQBSE7wX/w/IEb3XTICKpqxTRInhKlJ4f2Zds&#10;MPs2Zrcx/nu3UPA4zMw3zHo72lYM1PvGsYKPeQKCuHS64VrB5Xx4X4HwAVlj65gUPMjDdjN5W2Om&#10;3Z1zGopQiwhhn6ECE0KXSelLQxb93HXE0atcbzFE2ddS93iPcNvKNEmW0mLDccFgRztD5bX4tQqq&#10;E39XP6f9WCVmZa757kZLvCk1m45fnyACjeEV/m8ftYJ0sYC/M/EIyM0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MZCuwgAAANwAAAAPAAAAAAAAAAAAAAAAAJgCAABkcnMvZG93&#10;bnJldi54bWxQSwUGAAAAAAQABAD1AAAAhwMAAAAA&#10;">
                          <v:stroke startarrowwidth="narrow" startarrowlength="short" endarrowwidth="narrow" endarrowlength="short" joinstyle="round"/>
                          <v:textbox inset="2.53958mm,2.53958mm,2.53958mm,2.53958mm">
                            <w:txbxContent>
                              <w:p w14:paraId="513B25E5" w14:textId="77777777" w:rsidR="00D80789" w:rsidRDefault="00D80789" w:rsidP="00B44C0C">
                                <w:pPr>
                                  <w:spacing w:line="240" w:lineRule="auto"/>
                                  <w:textDirection w:val="btLr"/>
                                </w:pPr>
                              </w:p>
                            </w:txbxContent>
                          </v:textbox>
                        </v:rect>
                        <v:rect id="Rectangle 245" o:spid="_x0000_s1089" style="position:absolute;left:17426;top:8242;width:1713;height:28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01NcEA&#10;AADcAAAADwAAAGRycy9kb3ducmV2LnhtbESPzarCMBSE9xd8h3AEd9dUUZFqFBGvCK78wfWhOW2K&#10;zUltcrW+vREEl8PMfMPMl62txJ0aXzpWMOgnIIgzp0suFJxPf79TED4ga6wck4IneVguOj9zTLV7&#10;8IHux1CICGGfogITQp1K6TNDFn3f1cTRy11jMUTZFFI3+IhwW8lhkkykxZLjgsGa1oay6/HfKsj3&#10;vM0v+02bJ2Zqrof1jSZ4U6rXbVczEIHa8A1/2jutYDgaw/tMPAJy8Q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h9NTXBAAAA3AAAAA8AAAAAAAAAAAAAAAAAmAIAAGRycy9kb3du&#10;cmV2LnhtbFBLBQYAAAAABAAEAPUAAACGAwAAAAA=&#10;">
                          <v:stroke startarrowwidth="narrow" startarrowlength="short" endarrowwidth="narrow" endarrowlength="short" joinstyle="round"/>
                          <v:textbox inset="2.53958mm,2.53958mm,2.53958mm,2.53958mm">
                            <w:txbxContent>
                              <w:p w14:paraId="06F7E03B" w14:textId="77777777" w:rsidR="00D80789" w:rsidRDefault="00D80789" w:rsidP="00B44C0C">
                                <w:pPr>
                                  <w:spacing w:line="240" w:lineRule="auto"/>
                                  <w:textDirection w:val="btLr"/>
                                </w:pPr>
                              </w:p>
                            </w:txbxContent>
                          </v:textbox>
                        </v:rect>
                      </v:group>
                    </v:group>
                  </v:group>
                  <v:group id="Group 246" o:spid="_x0000_s1090" style="position:absolute;left:11110;top:28898;width:3426;height:2859" coordorigin="6976,6242" coordsize="3426,285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i5/D8UAAADcAAAADwAAAGRycy9kb3ducmV2LnhtbESPQYvCMBSE78L+h/CE&#10;vWlaV2WpRhFZlz2IoC6It0fzbIvNS2liW/+9EQSPw8x8w8yXnSlFQ7UrLCuIhxEI4tTqgjMF/8fN&#10;4BuE88gaS8uk4E4OlouP3hwTbVveU3PwmQgQdgkqyL2vEildmpNBN7QVcfAutjbog6wzqWtsA9yU&#10;chRFU2mw4LCQY0XrnNLr4WYU/LbYrr7in2Z7vazv5+Nkd9rGpNRnv1vNQHjq/Dv8av9pBaPxF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Yufw/FAAAA3AAA&#10;AA8AAAAAAAAAAAAAAAAAqgIAAGRycy9kb3ducmV2LnhtbFBLBQYAAAAABAAEAPoAAACcAwAAAAA=&#10;">
                    <v:rect id="Rectangle 247" o:spid="_x0000_s1091" style="position:absolute;left:8689;top:6242;width:1713;height:28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O2cEA&#10;AADcAAAADwAAAGRycy9kb3ducmV2LnhtbESPzarCMBSE9xd8h3AEd9dUEZVqFBGvCK78wfWhOW2K&#10;zUltcrW+vREEl8PMfMPMl62txJ0aXzpWMOgnIIgzp0suFJxPf79TED4ga6wck4IneVguOj9zTLV7&#10;8IHux1CICGGfogITQp1K6TNDFn3f1cTRy11jMUTZFFI3+IhwW8lhkoylxZLjgsGa1oay6/HfKsj3&#10;vM0v+02bJ2Zqrof1jcZ4U6rXbVczEIHa8A1/2jutYDiawPtMPAJy8Q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fjDtnBAAAA3AAAAA8AAAAAAAAAAAAAAAAAmAIAAGRycy9kb3du&#10;cmV2LnhtbFBLBQYAAAAABAAEAPUAAACGAwAAAAA=&#10;">
                      <v:stroke startarrowwidth="narrow" startarrowlength="short" endarrowwidth="narrow" endarrowlength="short" joinstyle="round"/>
                      <v:textbox inset="2.53958mm,2.53958mm,2.53958mm,2.53958mm">
                        <w:txbxContent>
                          <w:p w14:paraId="3D699F39" w14:textId="77777777" w:rsidR="00D80789" w:rsidRDefault="00D80789" w:rsidP="00B44C0C">
                            <w:pPr>
                              <w:spacing w:line="240" w:lineRule="auto"/>
                              <w:textDirection w:val="btLr"/>
                            </w:pPr>
                          </w:p>
                        </w:txbxContent>
                      </v:textbox>
                    </v:rect>
                    <v:rect id="Rectangle 248" o:spid="_x0000_s1092" style="position:absolute;left:6976;top:6242;width:1713;height:28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yaq7wA&#10;AADcAAAADwAAAGRycy9kb3ducmV2LnhtbERPSwrCMBDdC94hjOBOU0VEqlFEVARXfnA9NNOm2Exq&#10;E7Xe3iwEl4/3X6xaW4kXNb50rGA0TEAQZ06XXCi4XnaDGQgfkDVWjknBhzyslt3OAlPt3nyi1zkU&#10;IoawT1GBCaFOpfSZIYt+6GriyOWusRgibAqpG3zHcFvJcZJMpcWSY4PBmjaGsvv5aRXkR97nt+O2&#10;zRMzM/fT5kFTfCjV77XrOYhAbfiLf+6DVjCexLXxTDwCcvkF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DGfJqrvAAAANwAAAAPAAAAAAAAAAAAAAAAAJgCAABkcnMvZG93bnJldi54&#10;bWxQSwUGAAAAAAQABAD1AAAAgQMAAAAA&#10;">
                      <v:stroke startarrowwidth="narrow" startarrowlength="short" endarrowwidth="narrow" endarrowlength="short" joinstyle="round"/>
                      <v:textbox inset="2.53958mm,2.53958mm,2.53958mm,2.53958mm">
                        <w:txbxContent>
                          <w:p w14:paraId="70948899" w14:textId="77777777" w:rsidR="00D80789" w:rsidRDefault="00D80789" w:rsidP="00B44C0C">
                            <w:pPr>
                              <w:spacing w:line="240" w:lineRule="auto"/>
                              <w:textDirection w:val="btLr"/>
                            </w:pPr>
                          </w:p>
                        </w:txbxContent>
                      </v:textbox>
                    </v:rect>
                  </v:group>
                  <v:rect id="Rectangle 249" o:spid="_x0000_s1093" style="position:absolute;left:14536;top:28898;width:1713;height:28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A/MMQA&#10;AADcAAAADwAAAGRycy9kb3ducmV2LnhtbESPwWrDMBBE74X+g9hCb42cUELqRjbBNCGQk5PS82Kt&#10;LWNr5Vhq7Px9VSj0OMzMG2abz7YXNxp961jBcpGAIK6cbrlR8HnZv2xA+ICssXdMCu7kIc8eH7aY&#10;ajdxSbdzaESEsE9RgQlhSKX0lSGLfuEG4ujVbrQYohwbqUecItz2cpUka2mx5bhgcKDCUNWdv62C&#10;+sSH+uv0MdeJ2ZiuLK60xqtSz0/z7h1EoDn8h//aR61g9foGv2fiEZDZ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kwPzDEAAAA3AAAAA8AAAAAAAAAAAAAAAAAmAIAAGRycy9k&#10;b3ducmV2LnhtbFBLBQYAAAAABAAEAPUAAACJAwAAAAA=&#10;">
                    <v:stroke startarrowwidth="narrow" startarrowlength="short" endarrowwidth="narrow" endarrowlength="short" joinstyle="round"/>
                    <v:textbox inset="2.53958mm,2.53958mm,2.53958mm,2.53958mm">
                      <w:txbxContent>
                        <w:p w14:paraId="526406A5" w14:textId="77777777" w:rsidR="00D80789" w:rsidRDefault="00D80789" w:rsidP="00B44C0C">
                          <w:pPr>
                            <w:spacing w:line="240" w:lineRule="auto"/>
                            <w:textDirection w:val="btLr"/>
                          </w:pPr>
                        </w:p>
                      </w:txbxContent>
                    </v:textbox>
                  </v:rect>
                </v:group>
                <v:group id="Group 250" o:spid="_x0000_s1094" style="position:absolute;left:17968;top:33232;width:39357;height:2859" coordorigin="11110,28898" coordsize="39357,285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DUtQ9wwAAANwAAAAP&#10;AAAAAAAAAAAAAAAAAKoCAABkcnMvZG93bnJldi54bWxQSwUGAAAAAAQABAD6AAAAmgMAAAAA&#10;">
                  <v:group id="Group 251" o:spid="_x0000_s1095" style="position:absolute;left:16207;top:28898;width:34260;height:2859" coordorigin="20859,24288" coordsize="34260,285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sHnGmxgAAANwA&#10;AAAPAAAAAAAAAAAAAAAAAKoCAABkcnMvZG93bnJldi54bWxQSwUGAAAAAAQABAD6AAAAnQMAAAAA&#10;">
                    <v:group id="Group 252" o:spid="_x0000_s1096" style="position:absolute;left:20859;top:24288;width:17130;height:2859" coordorigin="20859,24288" coordsize="17130,285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HMzv0cQAAADcAAAA&#10;DwAAAAAAAAAAAAAAAACqAgAAZHJzL2Rvd25yZXYueG1sUEsFBgAAAAAEAAQA+gAAAJsDAAAAAA==&#10;">
                      <v:group id="Group 253" o:spid="_x0000_s1097" style="position:absolute;left:20859;top:24288;width:13704;height:2859" coordorigin="12287,8242" coordsize="13704,285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c4BKSsQAAADcAAAA&#10;DwAAAAAAAAAAAAAAAACqAgAAZHJzL2Rvd25yZXYueG1sUEsFBgAAAAAEAAQA+gAAAJsDAAAAAA==&#10;">
                        <v:rect id="Rectangle 254" o:spid="_x0000_s1098" style="position:absolute;left:12287;top:8242;width:1713;height:28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OGKsUA&#10;AADcAAAADwAAAGRycy9kb3ducmV2LnhtbESPQWvCQBSE70L/w/IK3nRTtSLRVWpAFCqIUcHjI/ua&#10;hGbfhuyqsb/eFQoeh5n5hpktWlOJKzWutKzgox+BIM6sLjlXcDysehMQziNrrCyTgjs5WMzfOjOM&#10;tb3xnq6pz0WAsItRQeF9HUvpsoIMur6tiYP3YxuDPsgml7rBW4CbSg6iaCwNlhwWCqwpKSj7TS9G&#10;wXC7dslyn35Lt9qdtsO/+7n0iVLd9/ZrCsJT61/h//ZGKxh8juB5JhwBO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Q4YqxQAAANwAAAAPAAAAAAAAAAAAAAAAAJgCAABkcnMv&#10;ZG93bnJldi54bWxQSwUGAAAAAAQABAD1AAAAigMAAAAA&#10;" fillcolor="#cfe2f3">
                          <v:stroke startarrowwidth="narrow" startarrowlength="short" endarrowwidth="narrow" endarrowlength="short" joinstyle="round"/>
                          <v:textbox inset="2.53958mm,2.53958mm,2.53958mm,2.53958mm">
                            <w:txbxContent>
                              <w:p w14:paraId="0E354BDC" w14:textId="77777777" w:rsidR="00D80789" w:rsidRDefault="00D80789" w:rsidP="00B44C0C">
                                <w:pPr>
                                  <w:spacing w:line="240" w:lineRule="auto"/>
                                  <w:textDirection w:val="btLr"/>
                                </w:pPr>
                              </w:p>
                            </w:txbxContent>
                          </v:textbox>
                        </v:rect>
                        <v:rect id="Rectangle 255" o:spid="_x0000_s1099" style="position:absolute;left:14000;top:8242;width:1713;height:28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8jscQA&#10;AADcAAAADwAAAGRycy9kb3ducmV2LnhtbESPQYvCMBSE78L+h/AWvGmqoizVKFoQBYXFroLHR/O2&#10;Ldu8lCZq9debBcHjMDPfMLNFaypxpcaVlhUM+hEI4szqknMFx5917wuE88gaK8uk4E4OFvOPzgxj&#10;bW98oGvqcxEg7GJUUHhfx1K6rCCDrm9r4uD92sagD7LJpW7wFuCmksMomkiDJYeFAmtKCsr+0otR&#10;MNpvXLI6pDvp1t+n/ehxP5c+Uar72S6nIDy1/h1+tbdawXA8hv8z4QjI+R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UPI7HEAAAA3AAAAA8AAAAAAAAAAAAAAAAAmAIAAGRycy9k&#10;b3ducmV2LnhtbFBLBQYAAAAABAAEAPUAAACJAwAAAAA=&#10;" fillcolor="#cfe2f3">
                          <v:stroke startarrowwidth="narrow" startarrowlength="short" endarrowwidth="narrow" endarrowlength="short" joinstyle="round"/>
                          <v:textbox inset="2.53958mm,2.53958mm,2.53958mm,2.53958mm">
                            <w:txbxContent>
                              <w:p w14:paraId="35D94D69" w14:textId="77777777" w:rsidR="00D80789" w:rsidRDefault="00D80789" w:rsidP="00B44C0C">
                                <w:pPr>
                                  <w:spacing w:line="240" w:lineRule="auto"/>
                                  <w:textDirection w:val="btLr"/>
                                </w:pPr>
                              </w:p>
                            </w:txbxContent>
                          </v:textbox>
                        </v:rect>
                        <v:rect id="Rectangle 256" o:spid="_x0000_s1100" style="position:absolute;left:15713;top:8242;width:1713;height:28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d29xsQA&#10;AADcAAAADwAAAGRycy9kb3ducmV2LnhtbESPQYvCMBSE78L+h/AWvGmqoizVKFoQBQWxq+Dx0bxt&#10;yzYvpYla/fWbBcHjMDPfMLNFaypxo8aVlhUM+hEI4szqknMFp+917wuE88gaK8uk4EEOFvOPzgxj&#10;be98pFvqcxEg7GJUUHhfx1K6rCCDrm9r4uD92MagD7LJpW7wHuCmksMomkiDJYeFAmtKCsp+06tR&#10;MNpvXLI6pjvp1ofzfvR8XEqfKNX9bJdTEJ5a/w6/2lutYDiewP+ZcATk/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XdvcbEAAAA3AAAAA8AAAAAAAAAAAAAAAAAmAIAAGRycy9k&#10;b3ducmV2LnhtbFBLBQYAAAAABAAEAPUAAACJAwAAAAA=&#10;" fillcolor="#cfe2f3">
                          <v:stroke startarrowwidth="narrow" startarrowlength="short" endarrowwidth="narrow" endarrowlength="short" joinstyle="round"/>
                          <v:textbox inset="2.53958mm,2.53958mm,2.53958mm,2.53958mm">
                            <w:txbxContent>
                              <w:p w14:paraId="5A46156F" w14:textId="77777777" w:rsidR="00D80789" w:rsidRDefault="00D80789" w:rsidP="00B44C0C">
                                <w:pPr>
                                  <w:spacing w:line="240" w:lineRule="auto"/>
                                  <w:textDirection w:val="btLr"/>
                                </w:pPr>
                              </w:p>
                            </w:txbxContent>
                          </v:textbox>
                        </v:rect>
                        <v:rect id="Rectangle 257" o:spid="_x0000_s1101" style="position:absolute;left:17426;top:8242;width:1713;height:28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pEYXcUA&#10;AADcAAAADwAAAGRycy9kb3ducmV2LnhtbESPQWvCQBSE70L/w/IK3nRTxSrRVWpAFCqIUcHjI/ua&#10;hGbfhuyqsb/eFQoeh5n5hpktWlOJKzWutKzgox+BIM6sLjlXcDysehMQziNrrCyTgjs5WMzfOjOM&#10;tb3xnq6pz0WAsItRQeF9HUvpsoIMur6tiYP3YxuDPsgml7rBW4CbSg6i6FMaLDksFFhTUlD2m16M&#10;guF27ZLlPv2WbrU7bYd/93PpE6W67+3XFISn1r/C/+2NVjAYjeF5JhwBO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kRhdxQAAANwAAAAPAAAAAAAAAAAAAAAAAJgCAABkcnMv&#10;ZG93bnJldi54bWxQSwUGAAAAAAQABAD1AAAAigMAAAAA&#10;" fillcolor="#cfe2f3">
                          <v:stroke startarrowwidth="narrow" startarrowlength="short" endarrowwidth="narrow" endarrowlength="short" joinstyle="round"/>
                          <v:textbox inset="2.53958mm,2.53958mm,2.53958mm,2.53958mm">
                            <w:txbxContent>
                              <w:p w14:paraId="21760660" w14:textId="77777777" w:rsidR="00D80789" w:rsidRDefault="00D80789" w:rsidP="00B44C0C">
                                <w:pPr>
                                  <w:spacing w:line="240" w:lineRule="auto"/>
                                  <w:textDirection w:val="btLr"/>
                                </w:pPr>
                              </w:p>
                            </w:txbxContent>
                          </v:textbox>
                        </v:rect>
                        <v:rect id="Rectangle 258" o:spid="_x0000_s1102" style="position:absolute;left:19139;top:8242;width:1713;height:28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w6ML8MA&#10;AADcAAAADwAAAGRycy9kb3ducmV2LnhtbERPTWvCQBC9C/6HZYTedFNDi6TZSA1ICxWKsYUeh+yY&#10;BLOzIbua2F/vHgSPj/edrkfTigv1rrGs4HkRgSAurW64UvBz2M5XIJxH1thaJgVXcrDOppMUE20H&#10;3tOl8JUIIewSVFB73yVSurImg25hO+LAHW1v0AfYV1L3OIRw08plFL1Kgw2Hhho7ymsqT8XZKIh3&#10;Hy7f7Isv6bbfv7v4//rX+Fypp9n4/gbC0+gf4rv7UytYvoS14Uw4AjK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w6ML8MAAADcAAAADwAAAAAAAAAAAAAAAACYAgAAZHJzL2Rv&#10;d25yZXYueG1sUEsFBgAAAAAEAAQA9QAAAIgDAAAAAA==&#10;" fillcolor="#cfe2f3">
                          <v:stroke startarrowwidth="narrow" startarrowlength="short" endarrowwidth="narrow" endarrowlength="short" joinstyle="round"/>
                          <v:textbox inset="2.53958mm,2.53958mm,2.53958mm,2.53958mm">
                            <w:txbxContent>
                              <w:p w14:paraId="5FC60EE5" w14:textId="77777777" w:rsidR="00D80789" w:rsidRDefault="00D80789" w:rsidP="00B44C0C">
                                <w:pPr>
                                  <w:spacing w:line="240" w:lineRule="auto"/>
                                  <w:textDirection w:val="btLr"/>
                                </w:pPr>
                              </w:p>
                            </w:txbxContent>
                          </v:textbox>
                        </v:rect>
                        <v:rect id="Rectangle 259" o:spid="_x0000_s1103" style="position:absolute;left:22565;top:8242;width:1713;height:28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EIptMUA&#10;AADcAAAADwAAAGRycy9kb3ducmV2LnhtbESPQWvCQBSE70L/w/IK3nRTxaLRVWpAFCqIUcHjI/ua&#10;hGbfhuyqsb/eFQoeh5n5hpktWlOJKzWutKzgox+BIM6sLjlXcDysemMQziNrrCyTgjs5WMzfOjOM&#10;tb3xnq6pz0WAsItRQeF9HUvpsoIMur6tiYP3YxuDPsgml7rBW4CbSg6i6FMaLDksFFhTUlD2m16M&#10;guF27ZLlPv2WbrU7bYd/93PpE6W67+3XFISn1r/C/+2NVjAYTeB5JhwBO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Qim0xQAAANwAAAAPAAAAAAAAAAAAAAAAAJgCAABkcnMv&#10;ZG93bnJldi54bWxQSwUGAAAAAAQABAD1AAAAigMAAAAA&#10;" fillcolor="#cfe2f3">
                          <v:stroke startarrowwidth="narrow" startarrowlength="short" endarrowwidth="narrow" endarrowlength="short" joinstyle="round"/>
                          <v:textbox inset="2.53958mm,2.53958mm,2.53958mm,2.53958mm">
                            <w:txbxContent>
                              <w:p w14:paraId="59C2920F" w14:textId="77777777" w:rsidR="00D80789" w:rsidRDefault="00D80789" w:rsidP="00B44C0C">
                                <w:pPr>
                                  <w:spacing w:line="240" w:lineRule="auto"/>
                                  <w:textDirection w:val="btLr"/>
                                </w:pPr>
                              </w:p>
                            </w:txbxContent>
                          </v:textbox>
                        </v:rect>
                        <v:rect id="Rectangle 260" o:spid="_x0000_s1104" style="position:absolute;left:24278;top:8242;width:1713;height:28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RKlMMA&#10;AADcAAAADwAAAGRycy9kb3ducmV2LnhtbERPXWvCMBR9H+w/hDvwbaarIKMzLVuhbKAwrAp7vDTX&#10;NtjclCbT6q83D4M9Hs73qphsL840euNYwcs8AUHcOG24VbDfVc+vIHxA1tg7JgVX8lDkjw8rzLS7&#10;8JbOdWhFDGGfoYIuhCGT0jcdWfRzNxBH7uhGiyHCsZV6xEsMt71Mk2QpLRqODR0OVHbUnOpfq2Cx&#10;+fTlx7ZeS199HzaL2/XHhFKp2dP0/gYi0BT+xX/uL60gXcb58Uw8AjK/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xRKlMMAAADcAAAADwAAAAAAAAAAAAAAAACYAgAAZHJzL2Rv&#10;d25yZXYueG1sUEsFBgAAAAAEAAQA9QAAAIgDAAAAAA==&#10;" fillcolor="#cfe2f3">
                          <v:stroke startarrowwidth="narrow" startarrowlength="short" endarrowwidth="narrow" endarrowlength="short" joinstyle="round"/>
                          <v:textbox inset="2.53958mm,2.53958mm,2.53958mm,2.53958mm">
                            <w:txbxContent>
                              <w:p w14:paraId="3B685917" w14:textId="77777777" w:rsidR="00D80789" w:rsidRDefault="00D80789" w:rsidP="00B44C0C">
                                <w:pPr>
                                  <w:spacing w:line="240" w:lineRule="auto"/>
                                  <w:textDirection w:val="btLr"/>
                                </w:pPr>
                              </w:p>
                            </w:txbxContent>
                          </v:textbox>
                        </v:rect>
                        <v:rect id="Rectangle 261" o:spid="_x0000_s1105" style="position:absolute;left:20852;top:8242;width:1713;height:28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FjvD8QA&#10;AADcAAAADwAAAGRycy9kb3ducmV2LnhtbESPQYvCMBSE74L/IbwFb5qqIEs1ilsQBQWxu4LHR/Ns&#10;i81LaaJWf70RFjwOM/MNM1u0phI3alxpWcFwEIEgzqwuOVfw97vqf4NwHlljZZkUPMjBYt7tzDDW&#10;9s4HuqU+FwHCLkYFhfd1LKXLCjLoBrYmDt7ZNgZ9kE0udYP3ADeVHEXRRBosOSwUWFNSUHZJr0bB&#10;eLd2yc8h3Uq32h934+fjVPpEqd5Xu5yC8NT6T/i/vdEKRpMhvM+EIyDn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RY7w/EAAAA3AAAAA8AAAAAAAAAAAAAAAAAmAIAAGRycy9k&#10;b3ducmV2LnhtbFBLBQYAAAAABAAEAPUAAACJAwAAAAA=&#10;" fillcolor="#cfe2f3">
                          <v:stroke startarrowwidth="narrow" startarrowlength="short" endarrowwidth="narrow" endarrowlength="short" joinstyle="round"/>
                          <v:textbox inset="2.53958mm,2.53958mm,2.53958mm,2.53958mm">
                            <w:txbxContent>
                              <w:p w14:paraId="6EB7662E" w14:textId="77777777" w:rsidR="00D80789" w:rsidRDefault="00D80789" w:rsidP="00B44C0C">
                                <w:pPr>
                                  <w:spacing w:line="240" w:lineRule="auto"/>
                                  <w:textDirection w:val="btLr"/>
                                </w:pPr>
                              </w:p>
                            </w:txbxContent>
                          </v:textbox>
                        </v:rect>
                      </v:group>
                      <v:group id="Group 262" o:spid="_x0000_s1106" style="position:absolute;left:34563;top:24288;width:3426;height:2859" coordorigin="15713,8242" coordsize="3426,285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0qAlbMQAAADcAAAA&#10;DwAAAAAAAAAAAAAAAACqAgAAZHJzL2Rvd25yZXYueG1sUEsFBgAAAAAEAAQA+gAAAJsDAAAAAA==&#10;">
                        <v:rect id="Rectangle 263" o:spid="_x0000_s1107" style="position:absolute;left:15713;top:8242;width:1713;height:28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8bU48QA&#10;AADcAAAADwAAAGRycy9kb3ducmV2LnhtbESPQYvCMBSE7wv+h/AEb2uqBVmqUbQgCgqLXQWPj+bZ&#10;FpuX0kSt/nqzsLDHYWa+YWaLztTiTq2rLCsYDSMQxLnVFRcKjj/rzy8QziNrrC2Tgic5WMx7HzNM&#10;tH3wge6ZL0SAsEtQQel9k0jp8pIMuqFtiIN3sa1BH2RbSN3iI8BNLcdRNJEGKw4LJTaUlpRfs5tR&#10;EO83Ll0dsp106+/TPn49z5VPlRr0u+UUhKfO/4f/2lutYDyJ4fdMOAJy/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vG1OPEAAAA3AAAAA8AAAAAAAAAAAAAAAAAmAIAAGRycy9k&#10;b3ducmV2LnhtbFBLBQYAAAAABAAEAPUAAACJAwAAAAA=&#10;" fillcolor="#cfe2f3">
                          <v:stroke startarrowwidth="narrow" startarrowlength="short" endarrowwidth="narrow" endarrowlength="short" joinstyle="round"/>
                          <v:textbox inset="2.53958mm,2.53958mm,2.53958mm,2.53958mm">
                            <w:txbxContent>
                              <w:p w14:paraId="53CE09E9" w14:textId="77777777" w:rsidR="00D80789" w:rsidRDefault="00D80789" w:rsidP="00676569">
                                <w:pPr>
                                  <w:spacing w:line="240" w:lineRule="auto"/>
                                  <w:textDirection w:val="btLr"/>
                                </w:pPr>
                              </w:p>
                            </w:txbxContent>
                          </v:textbox>
                        </v:rect>
                        <v:rect id="Rectangle 264" o:spid="_x0000_s1108" style="position:absolute;left:17426;top:8242;width:1713;height:28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C9Ml8UA&#10;AADcAAAADwAAAGRycy9kb3ducmV2LnhtbESP3YrCMBSE74V9h3AWvNPUH2SpRtGCKCiIXQUvD83Z&#10;tmxzUpqo1affLAheDjPzDTNbtKYSN2pcaVnBoB+BIM6sLjlXcPpe975AOI+ssbJMCh7kYDH/6Mww&#10;1vbOR7qlPhcBwi5GBYX3dSylywoy6Pq2Jg7ej20M+iCbXOoG7wFuKjmMook0WHJYKLCmpKDsN70a&#10;BaP9xiWrY7qTbn0470fPx6X0iVLdz3Y5BeGp9e/wq73VCoaTMfyfCUdAz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L0yXxQAAANwAAAAPAAAAAAAAAAAAAAAAAJgCAABkcnMv&#10;ZG93bnJldi54bWxQSwUGAAAAAAQABAD1AAAAigMAAAAA&#10;" fillcolor="#cfe2f3">
                          <v:stroke startarrowwidth="narrow" startarrowlength="short" endarrowwidth="narrow" endarrowlength="short" joinstyle="round"/>
                          <v:textbox inset="2.53958mm,2.53958mm,2.53958mm,2.53958mm">
                            <w:txbxContent>
                              <w:p w14:paraId="31DF1886" w14:textId="77777777" w:rsidR="00D80789" w:rsidRDefault="00D80789" w:rsidP="00B44C0C">
                                <w:pPr>
                                  <w:spacing w:line="240" w:lineRule="auto"/>
                                  <w:textDirection w:val="btLr"/>
                                </w:pPr>
                              </w:p>
                            </w:txbxContent>
                          </v:textbox>
                        </v:rect>
                      </v:group>
                    </v:group>
                    <v:group id="Group 265" o:spid="_x0000_s1109" style="position:absolute;left:37989;top:24288;width:17130;height:2859" coordorigin="20859,24288" coordsize="17130,285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dSb0YxgAAANwA&#10;AAAPAAAAAAAAAAAAAAAAAKoCAABkcnMvZG93bnJldi54bWxQSwUGAAAAAAQABAD6AAAAnQMAAAAA&#10;">
                      <v:group id="Group 266" o:spid="_x0000_s1110" style="position:absolute;left:20859;top:24288;width:13704;height:2859" coordorigin="12287,8242" coordsize="13704,285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Zsjb8QAAADcAAAA&#10;DwAAAAAAAAAAAAAAAACqAgAAZHJzL2Rvd25yZXYueG1sUEsFBgAAAAAEAAQA+gAAAJsDAAAAAA==&#10;">
                        <v:rect id="Rectangle 267" o:spid="_x0000_s1111" style="position:absolute;left:12287;top:8242;width:1713;height:28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P3S4MQA&#10;AADcAAAADwAAAGRycy9kb3ducmV2LnhtbESPQYvCMBSE78L+h/AWvGmqgi7VKFoQBYXFroLHR/O2&#10;Ldu8lCZq9debBcHjMDPfMLNFaypxpcaVlhUM+hEI4szqknMFx5917wuE88gaK8uk4E4OFvOPzgxj&#10;bW98oGvqcxEg7GJUUHhfx1K6rCCDrm9r4uD92sagD7LJpW7wFuCmksMoGkuDJYeFAmtKCsr+0otR&#10;MNpvXLI6pDvp1t+n/ehxP5c+Uar72S6nIDy1/h1+tbdawXA8gf8z4QjI+R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T90uDEAAAA3AAAAA8AAAAAAAAAAAAAAAAAmAIAAGRycy9k&#10;b3ducmV2LnhtbFBLBQYAAAAABAAEAPUAAACJAwAAAAA=&#10;" fillcolor="#cfe2f3">
                          <v:stroke startarrowwidth="narrow" startarrowlength="short" endarrowwidth="narrow" endarrowlength="short" joinstyle="round"/>
                          <v:textbox inset="2.53958mm,2.53958mm,2.53958mm,2.53958mm">
                            <w:txbxContent>
                              <w:p w14:paraId="1C2246F3" w14:textId="77777777" w:rsidR="00D80789" w:rsidRDefault="00D80789" w:rsidP="00B44C0C">
                                <w:pPr>
                                  <w:spacing w:line="240" w:lineRule="auto"/>
                                  <w:textDirection w:val="btLr"/>
                                </w:pPr>
                              </w:p>
                            </w:txbxContent>
                          </v:textbox>
                        </v:rect>
                        <v:rect id="Rectangle 268" o:spid="_x0000_s1112" style="position:absolute;left:14000;top:8242;width:1713;height:28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WJGksMA&#10;AADcAAAADwAAAGRycy9kb3ducmV2LnhtbERPXWvCMBR9H+w/hDvwbaarIKMzLVuhbKAwrAp7vDTX&#10;NtjclCbT6q83D4M9Hs73qphsL840euNYwcs8AUHcOG24VbDfVc+vIHxA1tg7JgVX8lDkjw8rzLS7&#10;8JbOdWhFDGGfoYIuhCGT0jcdWfRzNxBH7uhGiyHCsZV6xEsMt71Mk2QpLRqODR0OVHbUnOpfq2Cx&#10;+fTlx7ZeS199HzaL2/XHhFKp2dP0/gYi0BT+xX/uL60gXca18Uw8AjK/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WJGksMAAADcAAAADwAAAAAAAAAAAAAAAACYAgAAZHJzL2Rv&#10;d25yZXYueG1sUEsFBgAAAAAEAAQA9QAAAIgDAAAAAA==&#10;" fillcolor="#cfe2f3">
                          <v:stroke startarrowwidth="narrow" startarrowlength="short" endarrowwidth="narrow" endarrowlength="short" joinstyle="round"/>
                          <v:textbox inset="2.53958mm,2.53958mm,2.53958mm,2.53958mm">
                            <w:txbxContent>
                              <w:p w14:paraId="690AED10" w14:textId="77777777" w:rsidR="00D80789" w:rsidRDefault="00D80789" w:rsidP="00B44C0C">
                                <w:pPr>
                                  <w:spacing w:line="240" w:lineRule="auto"/>
                                  <w:textDirection w:val="btLr"/>
                                </w:pPr>
                              </w:p>
                            </w:txbxContent>
                          </v:textbox>
                        </v:rect>
                        <v:rect id="Rectangle 269" o:spid="_x0000_s1113" style="position:absolute;left:15713;top:8242;width:1713;height:28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7jCcQA&#10;AADcAAAADwAAAGRycy9kb3ducmV2LnhtbESPQYvCMBSE78L+h/AWvGmqgrjVKFoQBYXFroLHR/O2&#10;Ldu8lCZq9debBcHjMDPfMLNFaypxpcaVlhUM+hEI4szqknMFx591bwLCeWSNlWVScCcHi/lHZ4ax&#10;tjc+0DX1uQgQdjEqKLyvYyldVpBB17c1cfB+bWPQB9nkUjd4C3BTyWEUjaXBksNCgTUlBWV/6cUo&#10;GO03Llkd0p106+/TfvS4n0ufKNX9bJdTEJ5a/w6/2lutYDj+gv8z4QjI+R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ou4wnEAAAA3AAAAA8AAAAAAAAAAAAAAAAAmAIAAGRycy9k&#10;b3ducmV2LnhtbFBLBQYAAAAABAAEAPUAAACJAwAAAAA=&#10;" fillcolor="#cfe2f3">
                          <v:stroke startarrowwidth="narrow" startarrowlength="short" endarrowwidth="narrow" endarrowlength="short" joinstyle="round"/>
                          <v:textbox inset="2.53958mm,2.53958mm,2.53958mm,2.53958mm">
                            <w:txbxContent>
                              <w:p w14:paraId="12995932" w14:textId="77777777" w:rsidR="00D80789" w:rsidRDefault="00D80789" w:rsidP="00B44C0C">
                                <w:pPr>
                                  <w:spacing w:line="240" w:lineRule="auto"/>
                                  <w:textDirection w:val="btLr"/>
                                </w:pPr>
                              </w:p>
                            </w:txbxContent>
                          </v:textbox>
                        </v:rect>
                        <v:rect id="Rectangle 270" o:spid="_x0000_s1114" style="position:absolute;left:17426;top:8242;width:1713;height:28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3cScMA&#10;AADcAAAADwAAAGRycy9kb3ducmV2LnhtbERPTWvCQBC9C/6HZYTedFMDraTZSA1ICxWKsYUeh+yY&#10;BLOzIbua2F/vHgSPj/edrkfTigv1rrGs4HkRgSAurW64UvBz2M5XIJxH1thaJgVXcrDOppMUE20H&#10;3tOl8JUIIewSVFB73yVSurImg25hO+LAHW1v0AfYV1L3OIRw08plFL1Igw2Hhho7ymsqT8XZKIh3&#10;Hy7f7Isv6bbfv7v4//rX+Fypp9n4/gbC0+gf4rv7UytYvob54Uw4AjK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s3cScMAAADcAAAADwAAAAAAAAAAAAAAAACYAgAAZHJzL2Rv&#10;d25yZXYueG1sUEsFBgAAAAAEAAQA9QAAAIgDAAAAAA==&#10;" fillcolor="#cfe2f3">
                          <v:stroke startarrowwidth="narrow" startarrowlength="short" endarrowwidth="narrow" endarrowlength="short" joinstyle="round"/>
                          <v:textbox inset="2.53958mm,2.53958mm,2.53958mm,2.53958mm">
                            <w:txbxContent>
                              <w:p w14:paraId="277B8329" w14:textId="77777777" w:rsidR="00D80789" w:rsidRDefault="00D80789" w:rsidP="00B44C0C">
                                <w:pPr>
                                  <w:spacing w:line="240" w:lineRule="auto"/>
                                  <w:textDirection w:val="btLr"/>
                                </w:pPr>
                              </w:p>
                            </w:txbxContent>
                          </v:textbox>
                        </v:rect>
                        <v:rect id="Rectangle 271" o:spid="_x0000_s1115" style="position:absolute;left:19139;top:8242;width:1713;height:28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F50sYA&#10;AADcAAAADwAAAGRycy9kb3ducmV2LnhtbESPQWvCQBSE7wX/w/KE3urGBFqJrqKB0EKFYmzB4yP7&#10;TILZtyG7NbG/vlsoeBxm5htmtRlNK67Uu8aygvksAkFcWt1wpeDzmD8tQDiPrLG1TApu5GCznjys&#10;MNV24ANdC1+JAGGXooLa+y6V0pU1GXQz2xEH72x7gz7IvpK6xyHATSvjKHqWBhsOCzV2lNVUXopv&#10;oyDZv7psdyjepcs/vvbJz+3U+Eypx+m4XYLwNPp7+L/9phXEL3P4OxOOgF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YF50sYAAADcAAAADwAAAAAAAAAAAAAAAACYAgAAZHJz&#10;L2Rvd25yZXYueG1sUEsFBgAAAAAEAAQA9QAAAIsDAAAAAA==&#10;" fillcolor="#cfe2f3">
                          <v:stroke startarrowwidth="narrow" startarrowlength="short" endarrowwidth="narrow" endarrowlength="short" joinstyle="round"/>
                          <v:textbox inset="2.53958mm,2.53958mm,2.53958mm,2.53958mm">
                            <w:txbxContent>
                              <w:p w14:paraId="2ADC73DD" w14:textId="77777777" w:rsidR="00D80789" w:rsidRDefault="00D80789" w:rsidP="00B44C0C">
                                <w:pPr>
                                  <w:spacing w:line="240" w:lineRule="auto"/>
                                  <w:textDirection w:val="btLr"/>
                                </w:pPr>
                              </w:p>
                            </w:txbxContent>
                          </v:textbox>
                        </v:rect>
                        <v:rect id="Rectangle 272" o:spid="_x0000_s1116" style="position:absolute;left:22565;top:8242;width:1713;height:28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hn/MMA&#10;AADcAAAADwAAAGRycy9kb3ducmV2LnhtbESPQWvCQBSE7wX/w/KE3urGHFKJriJiRcgptvT8yL5k&#10;g9m3Mbs16b93hUKPw8x8w2x2k+3EnQbfOlawXCQgiCunW24UfH1+vK1A+ICssXNMCn7Jw247e9lg&#10;rt3IJd0voRERwj5HBSaEPpfSV4Ys+oXriaNXu8FiiHJopB5wjHDbyTRJMmmx5bhgsKeDoep6+bEK&#10;6oJP9XdxnOrErMy1PNwow5tSr/NpvwYRaAr/4b/2WStI31N4nolHQG4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fhn/MMAAADcAAAADwAAAAAAAAAAAAAAAACYAgAAZHJzL2Rv&#10;d25yZXYueG1sUEsFBgAAAAAEAAQA9QAAAIgDAAAAAA==&#10;">
                          <v:stroke startarrowwidth="narrow" startarrowlength="short" endarrowwidth="narrow" endarrowlength="short" joinstyle="round"/>
                          <v:textbox inset="2.53958mm,2.53958mm,2.53958mm,2.53958mm">
                            <w:txbxContent>
                              <w:p w14:paraId="0221E558" w14:textId="77777777" w:rsidR="00D80789" w:rsidRDefault="00D80789" w:rsidP="00B44C0C">
                                <w:pPr>
                                  <w:spacing w:line="240" w:lineRule="auto"/>
                                  <w:textDirection w:val="btLr"/>
                                </w:pPr>
                              </w:p>
                            </w:txbxContent>
                          </v:textbox>
                        </v:rect>
                        <v:rect id="Rectangle 273" o:spid="_x0000_s1117" style="position:absolute;left:24278;top:8242;width:1713;height:28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TCZ8EA&#10;AADcAAAADwAAAGRycy9kb3ducmV2LnhtbESPzarCMBSE9xd8h3AEd9dUBZVqFBGvCK78wfWhOW2K&#10;zUltcrW+vREEl8PMfMPMl62txJ0aXzpWMOgnIIgzp0suFJxPf79TED4ga6wck4IneVguOj9zTLV7&#10;8IHux1CICGGfogITQp1K6TNDFn3f1cTRy11jMUTZFFI3+IhwW8lhkoylxZLjgsGa1oay6/HfKsj3&#10;vM0v+02bJ2Zqrof1jcZ4U6rXbVczEIHa8A1/2jutYDgZwftMPAJy8Q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a0wmfBAAAA3AAAAA8AAAAAAAAAAAAAAAAAmAIAAGRycy9kb3du&#10;cmV2LnhtbFBLBQYAAAAABAAEAPUAAACGAwAAAAA=&#10;">
                          <v:stroke startarrowwidth="narrow" startarrowlength="short" endarrowwidth="narrow" endarrowlength="short" joinstyle="round"/>
                          <v:textbox inset="2.53958mm,2.53958mm,2.53958mm,2.53958mm">
                            <w:txbxContent>
                              <w:p w14:paraId="59EABF51" w14:textId="77777777" w:rsidR="00D80789" w:rsidRDefault="00D80789" w:rsidP="00B44C0C">
                                <w:pPr>
                                  <w:spacing w:line="240" w:lineRule="auto"/>
                                  <w:textDirection w:val="btLr"/>
                                </w:pPr>
                              </w:p>
                            </w:txbxContent>
                          </v:textbox>
                        </v:rect>
                        <v:rect id="Rectangle 274" o:spid="_x0000_s1118" style="position:absolute;left:20852;top:8242;width:1713;height:28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1aE8EA&#10;AADcAAAADwAAAGRycy9kb3ducmV2LnhtbESPzarCMBSE9xd8h3AEd9dUEZVqFBGvCK78wfWhOW2K&#10;zUltcrW+vREEl8PMfMPMl62txJ0aXzpWMOgnIIgzp0suFJxPf79TED4ga6wck4IneVguOj9zTLV7&#10;8IHux1CICGGfogITQp1K6TNDFn3f1cTRy11jMUTZFFI3+IhwW8lhkoylxZLjgsGa1oay6/HfKsj3&#10;vM0v+02bJ2Zqrof1jcZ4U6rXbVczEIHa8A1/2jutYDgZwftMPAJy8Q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ldWhPBAAAA3AAAAA8AAAAAAAAAAAAAAAAAmAIAAGRycy9kb3du&#10;cmV2LnhtbFBLBQYAAAAABAAEAPUAAACGAwAAAAA=&#10;">
                          <v:stroke startarrowwidth="narrow" startarrowlength="short" endarrowwidth="narrow" endarrowlength="short" joinstyle="round"/>
                          <v:textbox inset="2.53958mm,2.53958mm,2.53958mm,2.53958mm">
                            <w:txbxContent>
                              <w:p w14:paraId="16B7AC94" w14:textId="77777777" w:rsidR="00D80789" w:rsidRDefault="00D80789" w:rsidP="00B44C0C">
                                <w:pPr>
                                  <w:spacing w:line="240" w:lineRule="auto"/>
                                  <w:textDirection w:val="btLr"/>
                                </w:pPr>
                              </w:p>
                            </w:txbxContent>
                          </v:textbox>
                        </v:rect>
                      </v:group>
                      <v:group id="Group 275" o:spid="_x0000_s1119" style="position:absolute;left:34563;top:24288;width:3426;height:2859" coordorigin="15713,8242" coordsize="3426,285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JArxcUAAADcAAAADwAAAGRycy9kb3ducmV2LnhtbESPQYvCMBSE78L+h/CE&#10;vWlaF3WpRhFZlz2IoC6It0fzbIvNS2liW/+9EQSPw8x8w8yXnSlFQ7UrLCuIhxEI4tTqgjMF/8fN&#10;4BuE88gaS8uk4E4OlouP3hwTbVveU3PwmQgQdgkqyL2vEildmpNBN7QVcfAutjbog6wzqWtsA9yU&#10;chRFE2mw4LCQY0XrnNLr4WYU/LbYrr7in2Z7vazv5+N4d9rGpNRnv1vNQHjq/Dv8av9pBaPpG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iQK8XFAAAA3AAA&#10;AA8AAAAAAAAAAAAAAAAAqgIAAGRycy9kb3ducmV2LnhtbFBLBQYAAAAABAAEAPoAAACcAwAAAAA=&#10;">
                        <v:rect id="Rectangle 276" o:spid="_x0000_s1120" style="position:absolute;left:15713;top:8242;width:1713;height:28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Nh/8IA&#10;AADcAAAADwAAAGRycy9kb3ducmV2LnhtbESPQYvCMBSE78L+h/AEb5rqoUrXVBZZlwVPuuL50bw2&#10;pc1LbaLWf28EYY/DzHzDrDeDbcWNel87VjCfJSCIC6drrhSc/nbTFQgfkDW2jknBgzxs8o/RGjPt&#10;7nyg2zFUIkLYZ6jAhNBlUvrCkEU/cx1x9ErXWwxR9pXUPd4j3LZykSSptFhzXDDY0dZQ0RyvVkG5&#10;55/yvP8eysSsTHPYXijFi1KT8fD1CSLQEP7D7/avVrBYpvA6E4+AzJ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Ww2H/wgAAANwAAAAPAAAAAAAAAAAAAAAAAJgCAABkcnMvZG93&#10;bnJldi54bWxQSwUGAAAAAAQABAD1AAAAhwMAAAAA&#10;">
                          <v:stroke startarrowwidth="narrow" startarrowlength="short" endarrowwidth="narrow" endarrowlength="short" joinstyle="round"/>
                          <v:textbox inset="2.53958mm,2.53958mm,2.53958mm,2.53958mm">
                            <w:txbxContent>
                              <w:p w14:paraId="6A149147" w14:textId="77777777" w:rsidR="00D80789" w:rsidRDefault="00D80789" w:rsidP="00B44C0C">
                                <w:pPr>
                                  <w:spacing w:line="240" w:lineRule="auto"/>
                                  <w:textDirection w:val="btLr"/>
                                </w:pPr>
                              </w:p>
                            </w:txbxContent>
                          </v:textbox>
                        </v:rect>
                        <v:rect id="Rectangle 277" o:spid="_x0000_s1121" style="position:absolute;left:17426;top:8242;width:1713;height:28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EZMMA&#10;AADcAAAADwAAAGRycy9kb3ducmV2LnhtbESPQWvCQBSE7wX/w/IEb3XTHFRSVymiRfCUKD0/si/Z&#10;YPZtzG5j/PduoeBxmJlvmPV2tK0YqPeNYwUf8wQEcel0w7WCy/nwvgLhA7LG1jEpeJCH7WbytsZM&#10;uzvnNBShFhHCPkMFJoQuk9KXhiz6ueuIo1e53mKIsq+l7vEe4baVaZIspMWG44LBjnaGymvxaxVU&#10;J/6ufk77sUrMylzz3Y0WeFNqNh2/PkEEGsMr/N8+agXpcgl/Z+IRkJs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Y/EZMMAAADcAAAADwAAAAAAAAAAAAAAAACYAgAAZHJzL2Rv&#10;d25yZXYueG1sUEsFBgAAAAAEAAQA9QAAAIgDAAAAAA==&#10;">
                          <v:stroke startarrowwidth="narrow" startarrowlength="short" endarrowwidth="narrow" endarrowlength="short" joinstyle="round"/>
                          <v:textbox inset="2.53958mm,2.53958mm,2.53958mm,2.53958mm">
                            <w:txbxContent>
                              <w:p w14:paraId="19FDBD0A" w14:textId="77777777" w:rsidR="00D80789" w:rsidRDefault="00D80789" w:rsidP="00B44C0C">
                                <w:pPr>
                                  <w:spacing w:line="240" w:lineRule="auto"/>
                                  <w:textDirection w:val="btLr"/>
                                </w:pPr>
                              </w:p>
                            </w:txbxContent>
                          </v:textbox>
                        </v:rect>
                      </v:group>
                    </v:group>
                  </v:group>
                  <v:group id="Group 278" o:spid="_x0000_s1122" style="position:absolute;left:11110;top:28898;width:3426;height:2859" coordorigin="6976,6242" coordsize="3426,285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DaRhFvCAAAA3AAAAA8A&#10;AAAAAAAAAAAAAAAAqgIAAGRycy9kb3ducmV2LnhtbFBLBQYAAAAABAAEAPoAAACZAwAAAAA=&#10;">
                    <v:rect id="Rectangle 279" o:spid="_x0000_s1123" style="position:absolute;left:8689;top:6242;width:1713;height:28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1z1jcIA&#10;AADcAAAADwAAAGRycy9kb3ducmV2LnhtbESPQYvCMBSE74L/ITxhb5rqQd2uqYisInhSlz0/mtem&#10;tHmpTVa7/94IgsdhZr5hVuveNuJGna8cK5hOEhDEudMVlwp+LrvxEoQPyBobx6Tgnzyss+Fghal2&#10;dz7R7RxKESHsU1RgQmhTKX1uyKKfuJY4eoXrLIYou1LqDu8Rbhs5S5K5tFhxXDDY0tZQXp//rILi&#10;yPvi9/jdF4lZmvq0vdIcr0p9jPrNF4hAfXiHX+2DVjBbfMLzTDwCMn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nXPWNwgAAANwAAAAPAAAAAAAAAAAAAAAAAJgCAABkcnMvZG93&#10;bnJldi54bWxQSwUGAAAAAAQABAD1AAAAhwMAAAAA&#10;">
                      <v:stroke startarrowwidth="narrow" startarrowlength="short" endarrowwidth="narrow" endarrowlength="short" joinstyle="round"/>
                      <v:textbox inset="2.53958mm,2.53958mm,2.53958mm,2.53958mm">
                        <w:txbxContent>
                          <w:p w14:paraId="4D680EFF" w14:textId="77777777" w:rsidR="00D80789" w:rsidRDefault="00D80789" w:rsidP="00B44C0C">
                            <w:pPr>
                              <w:spacing w:line="240" w:lineRule="auto"/>
                              <w:textDirection w:val="btLr"/>
                            </w:pPr>
                          </w:p>
                        </w:txbxContent>
                      </v:textbox>
                    </v:rect>
                    <v:rect id="Rectangle 280" o:spid="_x0000_s1124" style="position:absolute;left:6976;top:6242;width:1713;height:28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7MsN7wA&#10;AADcAAAADwAAAGRycy9kb3ducmV2LnhtbERPuwrCMBTdBf8hXMFNUx2kVKOIqAhOPnC+NLdNsbmp&#10;TdT692YQHA/nvVh1thYvan3lWMFknIAgzp2uuFRwvexGKQgfkDXWjknBhzyslv3eAjPt3nyi1zmU&#10;Ioawz1CBCaHJpPS5IYt+7BriyBWutRgibEupW3zHcFvLaZLMpMWKY4PBhjaG8vv5aRUUR94Xt+O2&#10;KxKTmvtp86AZPpQaDrr1HESgLvzFP/dBK5imcX48E4+AXH4B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DDsyw3vAAAANwAAAAPAAAAAAAAAAAAAAAAAJgCAABkcnMvZG93bnJldi54&#10;bWxQSwUGAAAAAAQABAD1AAAAgQMAAAAA&#10;">
                      <v:stroke startarrowwidth="narrow" startarrowlength="short" endarrowwidth="narrow" endarrowlength="short" joinstyle="round"/>
                      <v:textbox inset="2.53958mm,2.53958mm,2.53958mm,2.53958mm">
                        <w:txbxContent>
                          <w:p w14:paraId="1A5FFBA7" w14:textId="77777777" w:rsidR="00D80789" w:rsidRDefault="00D80789" w:rsidP="00B44C0C">
                            <w:pPr>
                              <w:spacing w:line="240" w:lineRule="auto"/>
                              <w:textDirection w:val="btLr"/>
                            </w:pPr>
                          </w:p>
                        </w:txbxContent>
                      </v:textbox>
                    </v:rect>
                  </v:group>
                  <v:rect id="Rectangle 281" o:spid="_x0000_s1125" style="position:absolute;left:14536;top:28898;width:1713;height:28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JrMMA&#10;AADcAAAADwAAAGRycy9kb3ducmV2LnhtbESPzWrDMBCE74W8g9hAbo1sH4Jxo4QQklLIKT/0vFhr&#10;y8Ra2ZYSO29fFQo9DjPzDbPeTrYVTxp841hBukxAEJdON1wruF2P7zkIH5A1to5JwYs8bDeztzUW&#10;2o18pucl1CJC2BeowITQFVL60pBFv3QdcfQqN1gMUQ611AOOEW5bmSXJSlpsOC4Y7GhvqLxfHlZB&#10;deLP6vt0mKrE5OZ+3ve0wl6pxXzafYAINIX/8F/7SyvI8hR+z8QjID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P+JrMMAAADcAAAADwAAAAAAAAAAAAAAAACYAgAAZHJzL2Rv&#10;d25yZXYueG1sUEsFBgAAAAAEAAQA9QAAAIgDAAAAAA==&#10;">
                    <v:stroke startarrowwidth="narrow" startarrowlength="short" endarrowwidth="narrow" endarrowlength="short" joinstyle="round"/>
                    <v:textbox inset="2.53958mm,2.53958mm,2.53958mm,2.53958mm">
                      <w:txbxContent>
                        <w:p w14:paraId="69DFAD29" w14:textId="77777777" w:rsidR="00D80789" w:rsidRDefault="00D80789" w:rsidP="00B44C0C">
                          <w:pPr>
                            <w:spacing w:line="240" w:lineRule="auto"/>
                            <w:textDirection w:val="btLr"/>
                          </w:pPr>
                        </w:p>
                      </w:txbxContent>
                    </v:textbox>
                  </v:rect>
                </v:group>
                <v:group id="Group 282" o:spid="_x0000_s1126" style="position:absolute;left:11110;top:33232;width:3426;height:2859" coordorigin="6976,6242" coordsize="3426,285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YqzDlsQAAADcAAAA&#10;DwAAAAAAAAAAAAAAAACqAgAAZHJzL2Rvd25yZXYueG1sUEsFBgAAAAAEAAQA+gAAAJsDAAAAAA==&#10;">
                  <v:rect id="Rectangle 283" o:spid="_x0000_s1127" style="position:absolute;left:8689;top:6242;width:1713;height:28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2GyQMIA&#10;AADcAAAADwAAAGRycy9kb3ducmV2LnhtbESPT4vCMBTE78J+h/AEb5qqIKVrKousy4In/+D50bw2&#10;pc1LbaJ2v/1GEDwOM/MbZr0ZbCvu1PvasYL5LAFBXDhdc6XgfNpNUxA+IGtsHZOCP/KwyT9Ga8y0&#10;e/CB7sdQiQhhn6ECE0KXSekLQxb9zHXE0StdbzFE2VdS9/iIcNvKRZKspMWa44LBjraGiuZ4swrK&#10;Pf+Ul/33UCYmNc1he6UVXpWajIevTxCBhvAOv9q/WsEiXcLzTDwCMv8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zYbJAwgAAANwAAAAPAAAAAAAAAAAAAAAAAJgCAABkcnMvZG93&#10;bnJldi54bWxQSwUGAAAAAAQABAD1AAAAhwMAAAAA&#10;">
                    <v:stroke startarrowwidth="narrow" startarrowlength="short" endarrowwidth="narrow" endarrowlength="short" joinstyle="round"/>
                    <v:textbox inset="2.53958mm,2.53958mm,2.53958mm,2.53958mm">
                      <w:txbxContent>
                        <w:p w14:paraId="1C79722C" w14:textId="77777777" w:rsidR="00D80789" w:rsidRDefault="00D80789" w:rsidP="00B44C0C">
                          <w:pPr>
                            <w:spacing w:line="240" w:lineRule="auto"/>
                            <w:textDirection w:val="btLr"/>
                          </w:pPr>
                        </w:p>
                      </w:txbxContent>
                    </v:textbox>
                  </v:rect>
                  <v:rect id="Rectangle 284" o:spid="_x0000_s1128" style="position:absolute;left:6976;top:6242;width:1713;height:28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gqNMIA&#10;AADcAAAADwAAAGRycy9kb3ducmV2LnhtbESPT4vCMBTE78J+h/AEb5oqIqVrKousy4In/+D50bw2&#10;pc1LbaJ2v/1GEDwOM/MbZr0ZbCvu1PvasYL5LAFBXDhdc6XgfNpNUxA+IGtsHZOCP/KwyT9Ga8y0&#10;e/CB7sdQiQhhn6ECE0KXSekLQxb9zHXE0StdbzFE2VdS9/iIcNvKRZKspMWa44LBjraGiuZ4swrK&#10;Pf+Ul/33UCYmNc1he6UVXpWajIevTxCBhvAOv9q/WsEiXcLzTDwCMv8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8iCo0wgAAANwAAAAPAAAAAAAAAAAAAAAAAJgCAABkcnMvZG93&#10;bnJldi54bWxQSwUGAAAAAAQABAD1AAAAhwMAAAAA&#10;">
                    <v:stroke startarrowwidth="narrow" startarrowlength="short" endarrowwidth="narrow" endarrowlength="short" joinstyle="round"/>
                    <v:textbox inset="2.53958mm,2.53958mm,2.53958mm,2.53958mm">
                      <w:txbxContent>
                        <w:p w14:paraId="65284F1A" w14:textId="77777777" w:rsidR="00D80789" w:rsidRDefault="00D80789" w:rsidP="00B44C0C">
                          <w:pPr>
                            <w:spacing w:line="240" w:lineRule="auto"/>
                            <w:textDirection w:val="btLr"/>
                          </w:pPr>
                        </w:p>
                      </w:txbxContent>
                    </v:textbox>
                  </v:rect>
                </v:group>
                <v:group id="Group 285" o:spid="_x0000_s1129" style="position:absolute;left:14536;top:33232;width:3426;height:2859" coordorigin="6976,6242" coordsize="3426,285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tRVvixgAAANwA&#10;AAAPAAAAAAAAAAAAAAAAAKoCAABkcnMvZG93bnJldi54bWxQSwUGAAAAAAQABAD6AAAAnQMAAAAA&#10;">
                  <v:rect id="Rectangle 286" o:spid="_x0000_s1130" style="position:absolute;left:8689;top:6242;width:1713;height:28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YR2MIA&#10;AADcAAAADwAAAGRycy9kb3ducmV2LnhtbESPT4vCMBTE74LfITxhb5rqoZSusSzFXRY8+QfPj+a1&#10;KTYvtclq99sbQfA4zMxvmHUx2k7caPCtYwXLRQKCuHK65UbB6fg9z0D4gKyxc0wK/slDsZlO1phr&#10;d+c93Q6hERHCPkcFJoQ+l9JXhiz6heuJo1e7wWKIcmikHvAe4baTqyRJpcWW44LBnkpD1eXwZxXU&#10;O/6pz7vtWCcmM5d9eaUUr0p9zMavTxCBxvAOv9q/WsEqS+F5Jh4BuXk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jFhHYwgAAANwAAAAPAAAAAAAAAAAAAAAAAJgCAABkcnMvZG93&#10;bnJldi54bWxQSwUGAAAAAAQABAD1AAAAhwMAAAAA&#10;">
                    <v:stroke startarrowwidth="narrow" startarrowlength="short" endarrowwidth="narrow" endarrowlength="short" joinstyle="round"/>
                    <v:textbox inset="2.53958mm,2.53958mm,2.53958mm,2.53958mm">
                      <w:txbxContent>
                        <w:p w14:paraId="0D0A25FD" w14:textId="77777777" w:rsidR="00D80789" w:rsidRDefault="00D80789" w:rsidP="00B44C0C">
                          <w:pPr>
                            <w:spacing w:line="240" w:lineRule="auto"/>
                            <w:textDirection w:val="btLr"/>
                          </w:pPr>
                        </w:p>
                      </w:txbxContent>
                    </v:textbox>
                  </v:rect>
                  <v:rect id="Rectangle 287" o:spid="_x0000_s1131" style="position:absolute;left:6976;top:6242;width:1713;height:28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q0Q8MA&#10;AADcAAAADwAAAGRycy9kb3ducmV2LnhtbESPQWvCQBSE7wX/w/KE3upGD2mIrkGCLYWc1NLzI/uS&#10;DWbfxuxW03/vCgWPw8x8w2yKyfbiSqPvHCtYLhIQxLXTHbcKvk8fbxkIH5A19o5JwR95KLazlw3m&#10;2t34QNdjaEWEsM9RgQlhyKX0tSGLfuEG4ug1brQYohxbqUe8Rbjt5SpJUmmx47hgcKDSUH0+/loF&#10;TcWfzU+1n5rEZOZ8KC+U4kWp1/m0W4MINIVn+L/9pRWssnd4nIlHQG7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Fq0Q8MAAADcAAAADwAAAAAAAAAAAAAAAACYAgAAZHJzL2Rv&#10;d25yZXYueG1sUEsFBgAAAAAEAAQA9QAAAIgDAAAAAA==&#10;">
                    <v:stroke startarrowwidth="narrow" startarrowlength="short" endarrowwidth="narrow" endarrowlength="short" joinstyle="round"/>
                    <v:textbox inset="2.53958mm,2.53958mm,2.53958mm,2.53958mm">
                      <w:txbxContent>
                        <w:p w14:paraId="541D88C2" w14:textId="77777777" w:rsidR="00D80789" w:rsidRDefault="00D80789" w:rsidP="00B44C0C">
                          <w:pPr>
                            <w:spacing w:line="240" w:lineRule="auto"/>
                            <w:textDirection w:val="btLr"/>
                          </w:pPr>
                        </w:p>
                      </w:txbxContent>
                    </v:textbox>
                  </v:rect>
                </v:group>
                <v:group id="Group 288" o:spid="_x0000_s1132" style="position:absolute;left:11110;top:20196;width:39357;height:2859" coordorigin="11110,28898" coordsize="39357,285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ANE9HzCAAAA3AAAAA8A&#10;AAAAAAAAAAAAAAAAqgIAAGRycy9kb3ducmV2LnhtbFBLBQYAAAAABAAEAPoAAACZAwAAAAA=&#10;">
                  <v:group id="Group 289" o:spid="_x0000_s1133" style="position:absolute;left:16207;top:28898;width:34260;height:2859" coordorigin="20859,24288" coordsize="34260,285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AhR58UAAADcAAAADwAAAGRycy9kb3ducmV2LnhtbESPQYvCMBSE78L+h/CE&#10;vWlaF8WtRhFZlz2IoC6It0fzbIvNS2liW/+9EQSPw8x8w8yXnSlFQ7UrLCuIhxEI4tTqgjMF/8fN&#10;YArCeWSNpWVScCcHy8VHb46Jti3vqTn4TAQIuwQV5N5XiZQuzcmgG9qKOHgXWxv0QdaZ1DW2AW5K&#10;OYqiiTRYcFjIsaJ1Tun1cDMKfltsV1/xT7O9Xtb383G8O21jUuqz361mIDx1/h1+tf+0gtH0G5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GwIUefFAAAA3AAA&#10;AA8AAAAAAAAAAAAAAAAAqgIAAGRycy9kb3ducmV2LnhtbFBLBQYAAAAABAAEAPoAAACcAwAAAAA=&#10;">
                    <v:group id="Group 290" o:spid="_x0000_s1134" style="position:absolute;left:20859;top:24288;width:17130;height:2859" coordorigin="20859,24288" coordsize="17130,285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HjrbqfCAAAA3AAAAA8A&#10;AAAAAAAAAAAAAAAAqgIAAGRycy9kb3ducmV2LnhtbFBLBQYAAAAABAAEAPoAAACZAwAAAAA=&#10;">
                      <v:group id="Group 291" o:spid="_x0000_s1135" style="position:absolute;left:20859;top:24288;width:13704;height:2859" coordorigin="12287,8242" coordsize="13704,285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F6fLPMQAAADcAAAA&#10;DwAAAAAAAAAAAAAAAACqAgAAZHJzL2Rvd25yZXYueG1sUEsFBgAAAAAEAAQA+gAAAJsDAAAAAA==&#10;">
                        <v:rect id="Rectangle 292" o:spid="_x0000_s1136" style="position:absolute;left:12287;top:8242;width:1713;height:28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8BX8UA&#10;AADcAAAADwAAAGRycy9kb3ducmV2LnhtbESPQWvCQBSE70L/w/IK3nTTCEWjq9iAVKggphU8PrLP&#10;JJh9G7Jbjf56VxA8DjPzDTNbdKYWZ2pdZVnBxzACQZxbXXGh4O93NRiDcB5ZY22ZFFzJwWL+1pth&#10;ou2Fd3TOfCEChF2CCkrvm0RKl5dk0A1tQxy8o20N+iDbQuoWLwFuahlH0ac0WHFYKLGhtKT8lP0b&#10;BaPNt0u/dtmPdKvtfjO6XQ+VT5Xqv3fLKQhPnX+Fn+21VhBPYnicCUdAzu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XwFfxQAAANwAAAAPAAAAAAAAAAAAAAAAAJgCAABkcnMv&#10;ZG93bnJldi54bWxQSwUGAAAAAAQABAD1AAAAigMAAAAA&#10;" fillcolor="#cfe2f3">
                          <v:stroke startarrowwidth="narrow" startarrowlength="short" endarrowwidth="narrow" endarrowlength="short" joinstyle="round"/>
                          <v:textbox inset="2.53958mm,2.53958mm,2.53958mm,2.53958mm">
                            <w:txbxContent>
                              <w:p w14:paraId="0440EA1A" w14:textId="77777777" w:rsidR="00D80789" w:rsidRDefault="00D80789" w:rsidP="00B44C0C">
                                <w:pPr>
                                  <w:spacing w:line="240" w:lineRule="auto"/>
                                  <w:textDirection w:val="btLr"/>
                                </w:pPr>
                              </w:p>
                            </w:txbxContent>
                          </v:textbox>
                        </v:rect>
                        <v:rect id="Rectangle 293" o:spid="_x0000_s1137" style="position:absolute;left:14000;top:8242;width:1713;height:28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OkxMYA&#10;AADcAAAADwAAAGRycy9kb3ducmV2LnhtbESPQWvCQBSE74L/YXmCN91oQNrUNdSAVFAoRgWPj+xr&#10;Epp9G7LbGPvru4VCj8PMfMOs08E0oqfO1ZYVLOYRCOLC6ppLBZfzbvYEwnlkjY1lUvAgB+lmPFpj&#10;ou2dT9TnvhQBwi5BBZX3bSKlKyoy6Oa2JQ7eh+0M+iC7UuoO7wFuGrmMopU0WHNYqLClrKLiM/8y&#10;CuLjm8u2p/wg3e79eoy/H7faZ0pNJ8PrCwhPg/8P/7X3WsHyOYbfM+EIyM0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hOkxMYAAADcAAAADwAAAAAAAAAAAAAAAACYAgAAZHJz&#10;L2Rvd25yZXYueG1sUEsFBgAAAAAEAAQA9QAAAIsDAAAAAA==&#10;" fillcolor="#cfe2f3">
                          <v:stroke startarrowwidth="narrow" startarrowlength="short" endarrowwidth="narrow" endarrowlength="short" joinstyle="round"/>
                          <v:textbox inset="2.53958mm,2.53958mm,2.53958mm,2.53958mm">
                            <w:txbxContent>
                              <w:p w14:paraId="3DC980B4" w14:textId="77777777" w:rsidR="00D80789" w:rsidRDefault="00D80789" w:rsidP="00B44C0C">
                                <w:pPr>
                                  <w:spacing w:line="240" w:lineRule="auto"/>
                                  <w:textDirection w:val="btLr"/>
                                </w:pPr>
                              </w:p>
                            </w:txbxContent>
                          </v:textbox>
                        </v:rect>
                        <v:rect id="Rectangle 294" o:spid="_x0000_s1138" style="position:absolute;left:15713;top:8242;width:1713;height:28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fo8sMUA&#10;AADcAAAADwAAAGRycy9kb3ducmV2LnhtbESPQWvCQBSE70L/w/IK3nRTlaLRVWpAFCqIUcHjI/ua&#10;hGbfhuyqsb/eFQoeh5n5hpktWlOJKzWutKzgox+BIM6sLjlXcDysemMQziNrrCyTgjs5WMzfOjOM&#10;tb3xnq6pz0WAsItRQeF9HUvpsoIMur6tiYP3YxuDPsgml7rBW4CbSg6i6FMaLDksFFhTUlD2m16M&#10;guF27ZLlPv2WbrU7bYd/93PpE6W67+3XFISn1r/C/+2NVjCYjOB5JhwBO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jywxQAAANwAAAAPAAAAAAAAAAAAAAAAAJgCAABkcnMv&#10;ZG93bnJldi54bWxQSwUGAAAAAAQABAD1AAAAigMAAAAA&#10;" fillcolor="#cfe2f3">
                          <v:stroke startarrowwidth="narrow" startarrowlength="short" endarrowwidth="narrow" endarrowlength="short" joinstyle="round"/>
                          <v:textbox inset="2.53958mm,2.53958mm,2.53958mm,2.53958mm">
                            <w:txbxContent>
                              <w:p w14:paraId="287DD124" w14:textId="77777777" w:rsidR="00D80789" w:rsidRDefault="00D80789" w:rsidP="00B44C0C">
                                <w:pPr>
                                  <w:spacing w:line="240" w:lineRule="auto"/>
                                  <w:textDirection w:val="btLr"/>
                                </w:pPr>
                              </w:p>
                            </w:txbxContent>
                          </v:textbox>
                        </v:rect>
                        <v:rect id="Rectangle 295" o:spid="_x0000_s1139" style="position:absolute;left:17426;top:8242;width:1713;height:28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aZK8UA&#10;AADcAAAADwAAAGRycy9kb3ducmV2LnhtbESPQWvCQBSE70L/w/IK3nRTxaLRVWpAFCqIUcHjI/ua&#10;hGbfhuyqsb/eFQoeh5n5hpktWlOJKzWutKzgox+BIM6sLjlXcDysemMQziNrrCyTgjs5WMzfOjOM&#10;tb3xnq6pz0WAsItRQeF9HUvpsoIMur6tiYP3YxuDPsgml7rBW4CbSg6i6FMaLDksFFhTUlD2m16M&#10;guF27ZLlPv2WbrU7bYd/93PpE6W67+3XFISn1r/C/+2NVjCYjOB5JhwBO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pkrxQAAANwAAAAPAAAAAAAAAAAAAAAAAJgCAABkcnMv&#10;ZG93bnJldi54bWxQSwUGAAAAAAQABAD1AAAAigMAAAAA&#10;" fillcolor="#cfe2f3">
                          <v:stroke startarrowwidth="narrow" startarrowlength="short" endarrowwidth="narrow" endarrowlength="short" joinstyle="round"/>
                          <v:textbox inset="2.53958mm,2.53958mm,2.53958mm,2.53958mm">
                            <w:txbxContent>
                              <w:p w14:paraId="424031DF" w14:textId="77777777" w:rsidR="00D80789" w:rsidRDefault="00D80789" w:rsidP="00B44C0C">
                                <w:pPr>
                                  <w:spacing w:line="240" w:lineRule="auto"/>
                                  <w:textDirection w:val="btLr"/>
                                </w:pPr>
                              </w:p>
                            </w:txbxContent>
                          </v:textbox>
                        </v:rect>
                        <v:rect id="Rectangle 296" o:spid="_x0000_s1140" style="position:absolute;left:19139;top:8242;width:1713;height:28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QHXMQA&#10;AADcAAAADwAAAGRycy9kb3ducmV2LnhtbESPQYvCMBSE78L+h/AWvGmqgrjVKFoQBYXFroLHR/O2&#10;Ldu8lCZq9debBcHjMDPfMLNFaypxpcaVlhUM+hEI4szqknMFx591bwLCeWSNlWVScCcHi/lHZ4ax&#10;tjc+0DX1uQgQdjEqKLyvYyldVpBB17c1cfB+bWPQB9nkUjd4C3BTyWEUjaXBksNCgTUlBWV/6cUo&#10;GO03Llkd0p106+/TfvS4n0ufKNX9bJdTEJ5a/w6/2lutYPg1hv8z4QjI+R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5kB1zEAAAA3AAAAA8AAAAAAAAAAAAAAAAAmAIAAGRycy9k&#10;b3ducmV2LnhtbFBLBQYAAAAABAAEAPUAAACJAwAAAAA=&#10;" fillcolor="#cfe2f3">
                          <v:stroke startarrowwidth="narrow" startarrowlength="short" endarrowwidth="narrow" endarrowlength="short" joinstyle="round"/>
                          <v:textbox inset="2.53958mm,2.53958mm,2.53958mm,2.53958mm">
                            <w:txbxContent>
                              <w:p w14:paraId="518D9F85" w14:textId="77777777" w:rsidR="00D80789" w:rsidRDefault="00D80789" w:rsidP="00B44C0C">
                                <w:pPr>
                                  <w:spacing w:line="240" w:lineRule="auto"/>
                                  <w:textDirection w:val="btLr"/>
                                </w:pPr>
                              </w:p>
                            </w:txbxContent>
                          </v:textbox>
                        </v:rect>
                        <v:rect id="Rectangle 297" o:spid="_x0000_s1141" style="position:absolute;left:22565;top:8242;width:1713;height:28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iix8UA&#10;AADcAAAADwAAAGRycy9kb3ducmV2LnhtbESPQWvCQBSE70L/w/IK3nRTBavRVWpAFCqIUcHjI/ua&#10;hGbfhuyqsb/eFQoeh5n5hpktWlOJKzWutKzgox+BIM6sLjlXcDysemMQziNrrCyTgjs5WMzfOjOM&#10;tb3xnq6pz0WAsItRQeF9HUvpsoIMur6tiYP3YxuDPsgml7rBW4CbSg6iaCQNlhwWCqwpKSj7TS9G&#10;wXC7dslyn35Lt9qdtsO/+7n0iVLd9/ZrCsJT61/h//ZGKxhMPuF5JhwBO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KKLHxQAAANwAAAAPAAAAAAAAAAAAAAAAAJgCAABkcnMv&#10;ZG93bnJldi54bWxQSwUGAAAAAAQABAD1AAAAigMAAAAA&#10;" fillcolor="#cfe2f3">
                          <v:stroke startarrowwidth="narrow" startarrowlength="short" endarrowwidth="narrow" endarrowlength="short" joinstyle="round"/>
                          <v:textbox inset="2.53958mm,2.53958mm,2.53958mm,2.53958mm">
                            <w:txbxContent>
                              <w:p w14:paraId="0D84F515" w14:textId="77777777" w:rsidR="00D80789" w:rsidRDefault="00D80789" w:rsidP="00B44C0C">
                                <w:pPr>
                                  <w:spacing w:line="240" w:lineRule="auto"/>
                                  <w:textDirection w:val="btLr"/>
                                </w:pPr>
                              </w:p>
                            </w:txbxContent>
                          </v:textbox>
                        </v:rect>
                        <v:rect id="Rectangle 298" o:spid="_x0000_s1142" style="position:absolute;left:24278;top:8242;width:1713;height:28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Lc2tcMA&#10;AADcAAAADwAAAGRycy9kb3ducmV2LnhtbERPTWvCQBC9C/6HZYTedFMDpabZSA1ICxWKsYUeh+yY&#10;BLOzIbua2F/vHgSPj/edrkfTigv1rrGs4HkRgSAurW64UvBz2M5fQTiPrLG1TAqu5GCdTScpJtoO&#10;vKdL4SsRQtglqKD2vkukdGVNBt3CdsSBO9reoA+wr6TucQjhppXLKHqRBhsODTV2lNdUnoqzURDv&#10;Ply+2Rdf0m2/f3fx//Wv8blST7Px/Q2Ep9E/xHf3p1awXIW14Uw4AjK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Lc2tcMAAADcAAAADwAAAAAAAAAAAAAAAACYAgAAZHJzL2Rv&#10;d25yZXYueG1sUEsFBgAAAAAEAAQA9QAAAIgDAAAAAA==&#10;" fillcolor="#cfe2f3">
                          <v:stroke startarrowwidth="narrow" startarrowlength="short" endarrowwidth="narrow" endarrowlength="short" joinstyle="round"/>
                          <v:textbox inset="2.53958mm,2.53958mm,2.53958mm,2.53958mm">
                            <w:txbxContent>
                              <w:p w14:paraId="5CF77C57" w14:textId="77777777" w:rsidR="00D80789" w:rsidRDefault="00D80789" w:rsidP="00B44C0C">
                                <w:pPr>
                                  <w:spacing w:line="240" w:lineRule="auto"/>
                                  <w:textDirection w:val="btLr"/>
                                </w:pPr>
                              </w:p>
                            </w:txbxContent>
                          </v:textbox>
                        </v:rect>
                        <v:rect id="Rectangle 299" o:spid="_x0000_s1143" style="position:absolute;left:20852;top:8242;width:1713;height:28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TLsQA&#10;AADcAAAADwAAAGRycy9kb3ducmV2LnhtbESPQYvCMBSE78L+h/AWvGmqgmg1ihZEQUHsKnh8NG/b&#10;ss1LaaJWf/1mQdjjMDPfMPNlaypxp8aVlhUM+hEI4szqknMF569NbwLCeWSNlWVS8CQHy8VHZ46x&#10;tg8+0T31uQgQdjEqKLyvYyldVpBB17c1cfC+bWPQB9nkUjf4CHBTyWEUjaXBksNCgTUlBWU/6c0o&#10;GB22Llmf0r10m+PlMHo9r6VPlOp+tqsZCE+t/w+/2zutYDidwt+ZcATk4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7ky7EAAAA3AAAAA8AAAAAAAAAAAAAAAAAmAIAAGRycy9k&#10;b3ducmV2LnhtbFBLBQYAAAAABAAEAPUAAACJAwAAAAA=&#10;" fillcolor="#cfe2f3">
                          <v:stroke startarrowwidth="narrow" startarrowlength="short" endarrowwidth="narrow" endarrowlength="short" joinstyle="round"/>
                          <v:textbox inset="2.53958mm,2.53958mm,2.53958mm,2.53958mm">
                            <w:txbxContent>
                              <w:p w14:paraId="0497F424" w14:textId="77777777" w:rsidR="00D80789" w:rsidRDefault="00D80789" w:rsidP="00B44C0C">
                                <w:pPr>
                                  <w:spacing w:line="240" w:lineRule="auto"/>
                                  <w:textDirection w:val="btLr"/>
                                </w:pPr>
                              </w:p>
                            </w:txbxContent>
                          </v:textbox>
                        </v:rect>
                      </v:group>
                      <v:group id="Group 300" o:spid="_x0000_s1144" style="position:absolute;left:34563;top:24288;width:3426;height:2859" coordorigin="15713,8242" coordsize="3426,285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OYA9L3CAAAA3AAAAA8A&#10;AAAAAAAAAAAAAAAAqgIAAGRycy9kb3ducmV2LnhtbFBLBQYAAAAABAAEAPoAAACZAwAAAAA=&#10;">
                        <v:rect id="Rectangle 301" o:spid="_x0000_s1145" style="position:absolute;left:15713;top:8242;width:1713;height:28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2YFMsUA&#10;AADcAAAADwAAAGRycy9kb3ducmV2LnhtbESPQWvCQBSE7wX/w/KE3pqNClLSbKQGxIKBYtpCj4/s&#10;axKafRuyqyb+erdQ8DjMfDNMuhlNJ840uNaygkUUgyCurG65VvD5sXt6BuE8ssbOMimYyMEmmz2k&#10;mGh74SOdS1+LUMIuQQWN930ipasaMugi2xMH78cOBn2QQy31gJdQbjq5jOO1NNhyWGiwp7yh6rc8&#10;GQWrYu/y7bE8SLd7/ypW1+m79blSj/Px9QWEp9Hfw//0mw5cvIC/M+EIyOw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ZgUyxQAAANwAAAAPAAAAAAAAAAAAAAAAAJgCAABkcnMv&#10;ZG93bnJldi54bWxQSwUGAAAAAAQABAD1AAAAigMAAAAA&#10;" fillcolor="#cfe2f3">
                          <v:stroke startarrowwidth="narrow" startarrowlength="short" endarrowwidth="narrow" endarrowlength="short" joinstyle="round"/>
                          <v:textbox inset="2.53958mm,2.53958mm,2.53958mm,2.53958mm">
                            <w:txbxContent>
                              <w:p w14:paraId="76FC6227" w14:textId="77777777" w:rsidR="00D80789" w:rsidRDefault="00D80789" w:rsidP="00B44C0C">
                                <w:pPr>
                                  <w:spacing w:line="240" w:lineRule="auto"/>
                                  <w:textDirection w:val="btLr"/>
                                </w:pPr>
                              </w:p>
                            </w:txbxContent>
                          </v:textbox>
                        </v:rect>
                        <v:rect id="Rectangle 302" o:spid="_x0000_s1146" style="position:absolute;left:17426;top:8242;width:1713;height:28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7SbRcMA&#10;AADcAAAADwAAAGRycy9kb3ducmV2LnhtbESPQYvCMBSE74L/ITzBm6YqLFKNshZEQUGsCnt8NG/b&#10;ss1LaaJWf/1GEDwOM98MM1+2phI3alxpWcFoGIEgzqwuOVdwPq0HUxDOI2usLJOCBzlYLrqdOcba&#10;3vlIt9TnIpSwi1FB4X0dS+myggy6oa2Jg/drG4M+yCaXusF7KDeVHEfRlzRYclgosKakoOwvvRoF&#10;k/3GJatjupNufbjsJ8/HT+kTpfq99nsGwlPrP+E3vdWBi8bwOhOOgFz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7SbRcMAAADcAAAADwAAAAAAAAAAAAAAAACYAgAAZHJzL2Rv&#10;d25yZXYueG1sUEsFBgAAAAAEAAQA9QAAAIgDAAAAAA==&#10;" fillcolor="#cfe2f3">
                          <v:stroke startarrowwidth="narrow" startarrowlength="short" endarrowwidth="narrow" endarrowlength="short" joinstyle="round"/>
                          <v:textbox inset="2.53958mm,2.53958mm,2.53958mm,2.53958mm">
                            <w:txbxContent>
                              <w:p w14:paraId="18225F51" w14:textId="77777777" w:rsidR="00D80789" w:rsidRDefault="00D80789" w:rsidP="00B44C0C">
                                <w:pPr>
                                  <w:spacing w:line="240" w:lineRule="auto"/>
                                  <w:textDirection w:val="btLr"/>
                                </w:pPr>
                              </w:p>
                            </w:txbxContent>
                          </v:textbox>
                        </v:rect>
                      </v:group>
                    </v:group>
                    <v:group id="Group 303" o:spid="_x0000_s1147" style="position:absolute;left:37989;top:24288;width:17130;height:2859" coordorigin="20859,24288" coordsize="17130,285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bSasrFAAAA3AAA&#10;AA8AAAAAAAAAAAAAAAAAqgIAAGRycy9kb3ducmV2LnhtbFBLBQYAAAAABAAEAPoAAACcAwAAAAA=&#10;">
                      <v:group id="Group 304" o:spid="_x0000_s1148" style="position:absolute;left:20859;top:24288;width:13704;height:2859" coordorigin="12287,8242" coordsize="13704,285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k78r7FAAAA3AAA&#10;AA8AAAAAAAAAAAAAAAAAqgIAAGRycy9kb3ducmV2LnhtbFBLBQYAAAAABAAEAPoAAACcAwAAAAA=&#10;">
                        <v:rect id="Rectangle 305" o:spid="_x0000_s1149" style="position:absolute;left:12287;top:8242;width:1713;height:28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F0DMcUA&#10;AADcAAAADwAAAGRycy9kb3ducmV2LnhtbESPQWvCQBSE74L/YXlCb7ppQ4tEV2kDYqGBYlTw+Mi+&#10;JqHZtyG7mqS/vlsoeBxmvhlmvR1MI27UudqygsdFBIK4sLrmUsHpuJsvQTiPrLGxTApGcrDdTCdr&#10;TLTt+UC33JcilLBLUEHlfZtI6YqKDLqFbYmD92U7gz7IrpS6wz6Um0Y+RdGLNFhzWKiwpbSi4ju/&#10;GgVxtnfp2yH/kG73ec7in/FS+1Sph9nwugLhafD38D/9rgMXPcPfmXAE5OY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XQMxxQAAANwAAAAPAAAAAAAAAAAAAAAAAJgCAABkcnMv&#10;ZG93bnJldi54bWxQSwUGAAAAAAQABAD1AAAAigMAAAAA&#10;" fillcolor="#cfe2f3">
                          <v:stroke startarrowwidth="narrow" startarrowlength="short" endarrowwidth="narrow" endarrowlength="short" joinstyle="round"/>
                          <v:textbox inset="2.53958mm,2.53958mm,2.53958mm,2.53958mm">
                            <w:txbxContent>
                              <w:p w14:paraId="5A9C7C1C" w14:textId="77777777" w:rsidR="00D80789" w:rsidRDefault="00D80789" w:rsidP="00B44C0C">
                                <w:pPr>
                                  <w:spacing w:line="240" w:lineRule="auto"/>
                                  <w:textDirection w:val="btLr"/>
                                </w:pPr>
                              </w:p>
                            </w:txbxContent>
                          </v:textbox>
                        </v:rect>
                        <v:rect id="Rectangle 306" o:spid="_x0000_s1150" style="position:absolute;left:14000;top:8242;width:1713;height:28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I+dRsQA&#10;AADcAAAADwAAAGRycy9kb3ducmV2LnhtbESPQYvCMBSE7wv+h/AEb9tUBZFqlLUgLiiIVWGPj+Zt&#10;W7Z5KU1Wq7/eCILHYeabYebLztTiQq2rLCsYRjEI4tzqigsFp+P6cwrCeWSNtWVScCMHy0XvY46J&#10;tlc+0CXzhQgl7BJUUHrfJFK6vCSDLrINcfB+bWvQB9kWUrd4DeWmlqM4nkiDFYeFEhtKS8r/sn+j&#10;YLzbuHR1yLbSrffn3fh++6l8qtSg333NQHjq/Dv8or914OIJPM+EIyA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CPnUbEAAAA3AAAAA8AAAAAAAAAAAAAAAAAmAIAAGRycy9k&#10;b3ducmV2LnhtbFBLBQYAAAAABAAEAPUAAACJAwAAAAA=&#10;" fillcolor="#cfe2f3">
                          <v:stroke startarrowwidth="narrow" startarrowlength="short" endarrowwidth="narrow" endarrowlength="short" joinstyle="round"/>
                          <v:textbox inset="2.53958mm,2.53958mm,2.53958mm,2.53958mm">
                            <w:txbxContent>
                              <w:p w14:paraId="2A8C6473" w14:textId="77777777" w:rsidR="00D80789" w:rsidRDefault="00D80789" w:rsidP="00B44C0C">
                                <w:pPr>
                                  <w:spacing w:line="240" w:lineRule="auto"/>
                                  <w:textDirection w:val="btLr"/>
                                </w:pPr>
                              </w:p>
                            </w:txbxContent>
                          </v:textbox>
                        </v:rect>
                        <v:rect id="Rectangle 307" o:spid="_x0000_s1151" style="position:absolute;left:15713;top:8242;width:1713;height:28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8M43cUA&#10;AADcAAAADwAAAGRycy9kb3ducmV2LnhtbESPQWvCQBSE74L/YXlCb7ppA61EV2kDYqGBYlTw+Mi+&#10;JqHZtyG7mqS/vlsoeBxmvhlmvR1MI27UudqygsdFBIK4sLrmUsHpuJsvQTiPrLGxTApGcrDdTCdr&#10;TLTt+UC33JcilLBLUEHlfZtI6YqKDLqFbYmD92U7gz7IrpS6wz6Um0Y+RdGzNFhzWKiwpbSi4ju/&#10;GgVxtnfp2yH/kG73ec7in/FS+1Sph9nwugLhafD38D/9rgMXvcDfmXAE5OY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zjdxQAAANwAAAAPAAAAAAAAAAAAAAAAAJgCAABkcnMv&#10;ZG93bnJldi54bWxQSwUGAAAAAAQABAD1AAAAigMAAAAA&#10;" fillcolor="#cfe2f3">
                          <v:stroke startarrowwidth="narrow" startarrowlength="short" endarrowwidth="narrow" endarrowlength="short" joinstyle="round"/>
                          <v:textbox inset="2.53958mm,2.53958mm,2.53958mm,2.53958mm">
                            <w:txbxContent>
                              <w:p w14:paraId="150DF1C8" w14:textId="77777777" w:rsidR="00D80789" w:rsidRDefault="00D80789" w:rsidP="00B44C0C">
                                <w:pPr>
                                  <w:spacing w:line="240" w:lineRule="auto"/>
                                  <w:textDirection w:val="btLr"/>
                                </w:pPr>
                              </w:p>
                            </w:txbxContent>
                          </v:textbox>
                        </v:rect>
                        <v:rect id="Rectangle 308" o:spid="_x0000_s1152" style="position:absolute;left:17426;top:8242;width:1713;height:28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lysr8EA&#10;AADcAAAADwAAAGRycy9kb3ducmV2LnhtbERPTWvCQBC9F/wPywi91Y0KpURX0YC0UEGMCh6H7JgE&#10;s7Mhu9XYX985CD0+3vd82btG3agLtWcD41ECirjwtubSwPGwefsAFSKyxcYzGXhQgOVi8DLH1Po7&#10;7+mWx1JJCIcUDVQxtqnWoajIYRj5lli4i+8cRoFdqW2Hdwl3jZ4kybt2WLM0VNhSVlFxzX+cgen2&#10;M2Trff6tw2Z32k5/H+c6Zsa8DvvVDFSkPv6Ln+4vK75E1soZOQJ68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5crK/BAAAA3AAAAA8AAAAAAAAAAAAAAAAAmAIAAGRycy9kb3du&#10;cmV2LnhtbFBLBQYAAAAABAAEAPUAAACGAwAAAAA=&#10;" fillcolor="#cfe2f3">
                          <v:stroke startarrowwidth="narrow" startarrowlength="short" endarrowwidth="narrow" endarrowlength="short" joinstyle="round"/>
                          <v:textbox inset="2.53958mm,2.53958mm,2.53958mm,2.53958mm">
                            <w:txbxContent>
                              <w:p w14:paraId="73218631" w14:textId="77777777" w:rsidR="00D80789" w:rsidRDefault="00D80789" w:rsidP="00B44C0C">
                                <w:pPr>
                                  <w:spacing w:line="240" w:lineRule="auto"/>
                                  <w:textDirection w:val="btLr"/>
                                </w:pPr>
                              </w:p>
                            </w:txbxContent>
                          </v:textbox>
                        </v:rect>
                        <v:rect id="Rectangle 309" o:spid="_x0000_s1153" style="position:absolute;left:19139;top:8242;width:1713;height:28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AJNMUA&#10;AADcAAAADwAAAGRycy9kb3ducmV2LnhtbESPQWvCQBSE74L/YXlCb7ppA6VGV2kDYqGBYlTw+Mi+&#10;JqHZtyG7mqS/vlsoeBxmvhlmvR1MI27UudqygsdFBIK4sLrmUsHpuJu/gHAeWWNjmRSM5GC7mU7W&#10;mGjb84FuuS9FKGGXoILK+zaR0hUVGXQL2xIH78t2Bn2QXSl1h30oN418iqJnabDmsFBhS2lFxXd+&#10;NQribO/St0P+Id3u85zFP+Ol9qlSD7PhdQXC0+Dv4X/6XQcuWsLfmXAE5OY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EAk0xQAAANwAAAAPAAAAAAAAAAAAAAAAAJgCAABkcnMv&#10;ZG93bnJldi54bWxQSwUGAAAAAAQABAD1AAAAigMAAAAA&#10;" fillcolor="#cfe2f3">
                          <v:stroke startarrowwidth="narrow" startarrowlength="short" endarrowwidth="narrow" endarrowlength="short" joinstyle="round"/>
                          <v:textbox inset="2.53958mm,2.53958mm,2.53958mm,2.53958mm">
                            <w:txbxContent>
                              <w:p w14:paraId="12181046" w14:textId="77777777" w:rsidR="00D80789" w:rsidRDefault="00D80789" w:rsidP="00B44C0C">
                                <w:pPr>
                                  <w:spacing w:line="240" w:lineRule="auto"/>
                                  <w:textDirection w:val="btLr"/>
                                </w:pPr>
                              </w:p>
                            </w:txbxContent>
                          </v:textbox>
                        </v:rect>
                        <v:rect id="Rectangle 310" o:spid="_x0000_s1154" style="position:absolute;left:22565;top:8242;width:1713;height:28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Vi2LbwA&#10;AADcAAAADwAAAGRycy9kb3ducmV2LnhtbERPSwrCMBDdC94hjOBOUxVEqlFEVARXfnA9NNOm2Exq&#10;E7Xe3iwEl4/3X6xaW4kXNb50rGA0TEAQZ06XXCi4XnaDGQgfkDVWjknBhzyslt3OAlPt3nyi1zkU&#10;IoawT1GBCaFOpfSZIYt+6GriyOWusRgibAqpG3zHcFvJcZJMpcWSY4PBmjaGsvv5aRXkR97nt+O2&#10;zRMzM/fT5kFTfCjV77XrOYhAbfiLf+6DVjAZxfnxTDwCcvkF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BdWLYtvAAAANwAAAAPAAAAAAAAAAAAAAAAAJgCAABkcnMvZG93bnJldi54&#10;bWxQSwUGAAAAAAQABAD1AAAAgQMAAAAA&#10;">
                          <v:stroke startarrowwidth="narrow" startarrowlength="short" endarrowwidth="narrow" endarrowlength="short" joinstyle="round"/>
                          <v:textbox inset="2.53958mm,2.53958mm,2.53958mm,2.53958mm">
                            <w:txbxContent>
                              <w:p w14:paraId="4D876968" w14:textId="77777777" w:rsidR="00D80789" w:rsidRDefault="00D80789" w:rsidP="00B44C0C">
                                <w:pPr>
                                  <w:spacing w:line="240" w:lineRule="auto"/>
                                  <w:textDirection w:val="btLr"/>
                                </w:pPr>
                              </w:p>
                            </w:txbxContent>
                          </v:textbox>
                        </v:rect>
                        <v:rect id="Rectangle 311" o:spid="_x0000_s1155" style="position:absolute;left:24278;top:8242;width:1713;height:28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QTtsMA&#10;AADcAAAADwAAAGRycy9kb3ducmV2LnhtbESPwWrDMBBE74H8g9hAb7HsFkJwLYcS2lLIKWnpebHW&#10;lrG1si3Vcf++CgR6HGbmDVMcFtuLmSbfOlaQJSkI4srplhsFX59v2z0IH5A19o5JwS95OJTrVYG5&#10;dlc+03wJjYgQ9jkqMCEMuZS+MmTRJ24gjl7tJoshyqmResJrhNtePqbpTlpsOS4YHOhoqOouP1ZB&#10;feL3+vv0utSp2ZvufBxph6NSD5vl5RlEoCX8h+/tD63gKcvgdiYeAVn+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hQTtsMAAADcAAAADwAAAAAAAAAAAAAAAACYAgAAZHJzL2Rv&#10;d25yZXYueG1sUEsFBgAAAAAEAAQA9QAAAIgDAAAAAA==&#10;">
                          <v:stroke startarrowwidth="narrow" startarrowlength="short" endarrowwidth="narrow" endarrowlength="short" joinstyle="round"/>
                          <v:textbox inset="2.53958mm,2.53958mm,2.53958mm,2.53958mm">
                            <w:txbxContent>
                              <w:p w14:paraId="5F0DE3CC" w14:textId="77777777" w:rsidR="00D80789" w:rsidRDefault="00D80789" w:rsidP="00B44C0C">
                                <w:pPr>
                                  <w:spacing w:line="240" w:lineRule="auto"/>
                                  <w:textDirection w:val="btLr"/>
                                </w:pPr>
                              </w:p>
                            </w:txbxContent>
                          </v:textbox>
                        </v:rect>
                        <v:rect id="Rectangle 312" o:spid="_x0000_s1156" style="position:absolute;left:20852;top:8242;width:1713;height:28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aNwcEA&#10;AADcAAAADwAAAGRycy9kb3ducmV2LnhtbESPQYvCMBSE74L/ITxhbzbVBZFqFBEVwZOueH40r02x&#10;ealN1PrvjSDscZiZb5j5srO1eFDrK8cKRkkKgjh3uuJSwflvO5yC8AFZY+2YFLzIw3LR780x0+7J&#10;R3qcQikihH2GCkwITSalzw1Z9IlriKNXuNZiiLItpW7xGeG2luM0nUiLFccFgw2tDeXX090qKA68&#10;Ky6HTVekZmqux/WNJnhT6mfQrWYgAnXhP/xt77WC39EYPmfiEZCL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LGjcHBAAAA3AAAAA8AAAAAAAAAAAAAAAAAmAIAAGRycy9kb3du&#10;cmV2LnhtbFBLBQYAAAAABAAEAPUAAACGAwAAAAA=&#10;">
                          <v:stroke startarrowwidth="narrow" startarrowlength="short" endarrowwidth="narrow" endarrowlength="short" joinstyle="round"/>
                          <v:textbox inset="2.53958mm,2.53958mm,2.53958mm,2.53958mm">
                            <w:txbxContent>
                              <w:p w14:paraId="2F8785B6" w14:textId="77777777" w:rsidR="00D80789" w:rsidRDefault="00D80789" w:rsidP="00B44C0C">
                                <w:pPr>
                                  <w:spacing w:line="240" w:lineRule="auto"/>
                                  <w:textDirection w:val="btLr"/>
                                </w:pPr>
                              </w:p>
                            </w:txbxContent>
                          </v:textbox>
                        </v:rect>
                      </v:group>
                      <v:group id="Group 313" o:spid="_x0000_s1157" style="position:absolute;left:34563;top:24288;width:3426;height:2859" coordorigin="15713,8242" coordsize="3426,285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kwv8F8QAAADcAAAA&#10;DwAAAAAAAAAAAAAAAACqAgAAZHJzL2Rvd25yZXYueG1sUEsFBgAAAAAEAAQA+gAAAJsDAAAAAA==&#10;">
                        <v:rect id="Rectangle 314" o:spid="_x0000_s1158" style="position:absolute;left:15713;top:8242;width:1713;height:28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mOwLsMA&#10;AADcAAAADwAAAGRycy9kb3ducmV2LnhtbESPT2vCQBTE7wW/w/KE3upGKyLRTRCxpZCTf/D8yL5k&#10;g9m3Mbs16bfvCoUeh5n5DbPNR9uKB/W+caxgPktAEJdON1wruJw/3tYgfEDW2DomBT/kIc8mL1tM&#10;tRv4SI9TqEWEsE9RgQmhS6X0pSGLfuY64uhVrrcYouxrqXscIty2cpEkK2mx4bhgsKO9ofJ2+rYK&#10;qoI/q2txGKvErM3tuL/TCu9KvU7H3QZEoDH8h//aX1rB+3wJzzPxCMjs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mOwLsMAAADcAAAADwAAAAAAAAAAAAAAAACYAgAAZHJzL2Rv&#10;d25yZXYueG1sUEsFBgAAAAAEAAQA9QAAAIgDAAAAAA==&#10;">
                          <v:stroke startarrowwidth="narrow" startarrowlength="short" endarrowwidth="narrow" endarrowlength="short" joinstyle="round"/>
                          <v:textbox inset="2.53958mm,2.53958mm,2.53958mm,2.53958mm">
                            <w:txbxContent>
                              <w:p w14:paraId="06815DFB" w14:textId="77777777" w:rsidR="00D80789" w:rsidRDefault="00D80789" w:rsidP="00B44C0C">
                                <w:pPr>
                                  <w:spacing w:line="240" w:lineRule="auto"/>
                                  <w:textDirection w:val="btLr"/>
                                </w:pPr>
                              </w:p>
                            </w:txbxContent>
                          </v:textbox>
                        </v:rect>
                        <v:rect id="Rectangle 315" o:spid="_x0000_s1159" style="position:absolute;left:17426;top:8242;width:1713;height:28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8VtcMA&#10;AADcAAAADwAAAGRycy9kb3ducmV2LnhtbESPT2vCQBTE7wW/w/KE3upGiyLRTRCxpZCTf/D8yL5k&#10;g9m3Mbs16bfvCoUeh5n5DbPNR9uKB/W+caxgPktAEJdON1wruJw/3tYgfEDW2DomBT/kIc8mL1tM&#10;tRv4SI9TqEWEsE9RgQmhS6X0pSGLfuY64uhVrrcYouxrqXscIty2cpEkK2mx4bhgsKO9ofJ2+rYK&#10;qoI/q2txGKvErM3tuL/TCu9KvU7H3QZEoDH8h//aX1rB+3wJzzPxCMjs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S8VtcMAAADcAAAADwAAAAAAAAAAAAAAAACYAgAAZHJzL2Rv&#10;d25yZXYueG1sUEsFBgAAAAAEAAQA9QAAAIgDAAAAAA==&#10;">
                          <v:stroke startarrowwidth="narrow" startarrowlength="short" endarrowwidth="narrow" endarrowlength="short" joinstyle="round"/>
                          <v:textbox inset="2.53958mm,2.53958mm,2.53958mm,2.53958mm">
                            <w:txbxContent>
                              <w:p w14:paraId="76CCDFF1" w14:textId="77777777" w:rsidR="00D80789" w:rsidRDefault="00D80789" w:rsidP="00B44C0C">
                                <w:pPr>
                                  <w:spacing w:line="240" w:lineRule="auto"/>
                                  <w:textDirection w:val="btLr"/>
                                </w:pPr>
                              </w:p>
                            </w:txbxContent>
                          </v:textbox>
                        </v:rect>
                      </v:group>
                    </v:group>
                  </v:group>
                  <v:group id="Group 316" o:spid="_x0000_s1160" style="position:absolute;left:11110;top:28898;width:3426;height:2859" coordorigin="6976,6242" coordsize="3426,285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DfF+PxgAAANwA&#10;AAAPAAAAAAAAAAAAAAAAAKoCAABkcnMvZG93bnJldi54bWxQSwUGAAAAAAQABAD6AAAAnQMAAAAA&#10;">
                    <v:rect id="Rectangle 317" o:spid="_x0000_s1161" style="position:absolute;left:8689;top:6242;width:1713;height:28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rEuWcMA&#10;AADcAAAADwAAAGRycy9kb3ducmV2LnhtbESPT2vCQBTE7wW/w/KE3upGC1aimyBiSyEn/+D5kX3J&#10;BrNvY3Zr0m/fFYQeh5n5DbPJR9uKO/W+caxgPktAEJdON1wrOJ8+31YgfEDW2DomBb/kIc8mLxtM&#10;tRv4QPdjqEWEsE9RgQmhS6X0pSGLfuY64uhVrrcYouxrqXscIty2cpEkS2mx4bhgsKOdofJ6/LEK&#10;qoK/qkuxH6vErMz1sLvREm9KvU7H7RpEoDH8h5/tb63gff4BjzPxCMjs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rEuWcMAAADcAAAADwAAAAAAAAAAAAAAAACYAgAAZHJzL2Rv&#10;d25yZXYueG1sUEsFBgAAAAAEAAQA9QAAAIgDAAAAAA==&#10;">
                      <v:stroke startarrowwidth="narrow" startarrowlength="short" endarrowwidth="narrow" endarrowlength="short" joinstyle="round"/>
                      <v:textbox inset="2.53958mm,2.53958mm,2.53958mm,2.53958mm">
                        <w:txbxContent>
                          <w:p w14:paraId="2AB70CF0" w14:textId="77777777" w:rsidR="00D80789" w:rsidRDefault="00D80789" w:rsidP="00B44C0C">
                            <w:pPr>
                              <w:spacing w:line="240" w:lineRule="auto"/>
                              <w:textDirection w:val="btLr"/>
                            </w:pPr>
                          </w:p>
                        </w:txbxContent>
                      </v:textbox>
                    </v:rect>
                    <v:rect id="Rectangle 318" o:spid="_x0000_s1162" style="position:absolute;left:6976;top:6242;width:1713;height:28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66K7wA&#10;AADcAAAADwAAAGRycy9kb3ducmV2LnhtbERPSwrCMBDdC94hjOBOUxVEqlFEVARXfnA9NNOm2Exq&#10;E7Xe3iwEl4/3X6xaW4kXNb50rGA0TEAQZ06XXCi4XnaDGQgfkDVWjknBhzyslt3OAlPt3nyi1zkU&#10;IoawT1GBCaFOpfSZIYt+6GriyOWusRgibAqpG3zHcFvJcZJMpcWSY4PBmjaGsvv5aRXkR97nt+O2&#10;zRMzM/fT5kFTfCjV77XrOYhAbfiLf+6DVjAZxbXxTDwCcvkF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CjLrorvAAAANwAAAAPAAAAAAAAAAAAAAAAAJgCAABkcnMvZG93bnJldi54&#10;bWxQSwUGAAAAAAQABAD1AAAAgQMAAAAA&#10;">
                      <v:stroke startarrowwidth="narrow" startarrowlength="short" endarrowwidth="narrow" endarrowlength="short" joinstyle="round"/>
                      <v:textbox inset="2.53958mm,2.53958mm,2.53958mm,2.53958mm">
                        <w:txbxContent>
                          <w:p w14:paraId="58340774" w14:textId="77777777" w:rsidR="00D80789" w:rsidRDefault="00D80789" w:rsidP="00B44C0C">
                            <w:pPr>
                              <w:spacing w:line="240" w:lineRule="auto"/>
                              <w:textDirection w:val="btLr"/>
                            </w:pPr>
                          </w:p>
                        </w:txbxContent>
                      </v:textbox>
                    </v:rect>
                  </v:group>
                  <v:rect id="Rectangle 319" o:spid="_x0000_s1163" style="position:absolute;left:14536;top:28898;width:1713;height:28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IfsMMA&#10;AADcAAAADwAAAGRycy9kb3ducmV2LnhtbESPQWvCQBSE7wX/w/KE3uomLYhG1yBiSyGnqHh+ZF+y&#10;wezbmN1q+u+7BcHjMDPfMOt8tJ240eBbxwrSWQKCuHK65UbB6fj5tgDhA7LGzjEp+CUP+WbyssZM&#10;uzuXdDuERkQI+wwVmBD6TEpfGbLoZ64njl7tBoshyqGResB7hNtOvifJXFpsOS4Y7GlnqLocfqyC&#10;uuCv+lzsxzoxC3Mpd1ea41Wp1+m4XYEINIZn+NH+1go+0iX8n4lHQG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GIfsMMAAADcAAAADwAAAAAAAAAAAAAAAACYAgAAZHJzL2Rv&#10;d25yZXYueG1sUEsFBgAAAAAEAAQA9QAAAIgDAAAAAA==&#10;">
                    <v:stroke startarrowwidth="narrow" startarrowlength="short" endarrowwidth="narrow" endarrowlength="short" joinstyle="round"/>
                    <v:textbox inset="2.53958mm,2.53958mm,2.53958mm,2.53958mm">
                      <w:txbxContent>
                        <w:p w14:paraId="5547B91B" w14:textId="77777777" w:rsidR="00D80789" w:rsidRDefault="00D80789" w:rsidP="00B44C0C">
                          <w:pPr>
                            <w:spacing w:line="240" w:lineRule="auto"/>
                            <w:textDirection w:val="btLr"/>
                          </w:pPr>
                        </w:p>
                      </w:txbxContent>
                    </v:textbox>
                  </v:rect>
                </v:group>
                <v:shape id="Straight Arrow Connector 320" o:spid="_x0000_s1164" type="#_x0000_t32" style="position:absolute;left:11110;top:21626;width:5139;height:0;rotation:18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JEW08QAAADcAAAADwAAAGRycy9kb3ducmV2LnhtbERPy2rCQBTdF/yH4Qrd1Ym2UYmO0oeF&#10;ogtRg+LukrkmwcydNDPV9O+dheDycN7TeWsqcaHGlZYV9HsRCOLM6pJzBenu+2UMwnlkjZVlUvBP&#10;DuazztMUE22vvKHL1ucihLBLUEHhfZ1I6bKCDLqerYkDd7KNQR9gk0vd4DWEm0oOomgoDZYcGgqs&#10;6bOg7Lz9MwqWH/Fo9XtIy/1irUdvw6/YpfFRqedu+z4B4an1D/Hd/aMVvA7C/HAmHAE5u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EkRbTxAAAANwAAAAPAAAAAAAAAAAA&#10;AAAAAKECAABkcnMvZG93bnJldi54bWxQSwUGAAAAAAQABAD5AAAAkgMAAAAA&#10;">
                  <v:stroke endarrow="block"/>
                </v:shape>
                <v:shape id="Straight Arrow Connector 321" o:spid="_x0000_s1165" type="#_x0000_t32" style="position:absolute;left:11110;top:30284;width:5139;height:0;rotation:18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92zSMcAAADcAAAADwAAAGRycy9kb3ducmV2LnhtbESPQWvCQBSE70L/w/IKvelGa1RSV2mr&#10;gthDUYOlt0f2NQnNvo3ZVeO/dwtCj8PMfMNM562pxJkaV1pW0O9FIIgzq0vOFaT7VXcCwnlkjZVl&#10;UnAlB/PZQ2eKibYX3tJ553MRIOwSVFB4XydSuqwgg65na+Lg/djGoA+yyaVu8BLgppKDKBpJgyWH&#10;hQJrei8o+92djILNWzz+OH6l5WH5qcfD0SJ2afyt1NNj+/oCwlPr/8P39loreB704e9MOAJydgM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r3bNIxwAAANwAAAAPAAAAAAAA&#10;AAAAAAAAAKECAABkcnMvZG93bnJldi54bWxQSwUGAAAAAAQABAD5AAAAlQMAAAAA&#10;">
                  <v:stroke endarrow="block"/>
                </v:shape>
                <v:shape id="Straight Arrow Connector 322" o:spid="_x0000_s1166" type="#_x0000_t32" style="position:absolute;left:11110;top:34661;width:11997;height:0;rotation:18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w8tP8gAAADcAAAADwAAAGRycy9kb3ducmV2LnhtbESPQWvCQBSE74X+h+UVequbpo2R1FXa&#10;WkHsQdTQ0tsj+5qEZt/G7Krx37uC0OMwM98w42lvGnGgztWWFTwOIhDEhdU1lwry7fxhBMJ5ZI2N&#10;ZVJwIgfTye3NGDNtj7ymw8aXIkDYZaig8r7NpHRFRQbdwLbEwfu1nUEfZFdK3eExwE0j4ygaSoM1&#10;h4UKW3qvqPjb7I2C5VuSfu6+8/rrY6XT5+EscXnyo9T9Xf/6AsJT7//D1/ZCK3iKY7icCUdATs4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Gw8tP8gAAADcAAAADwAAAAAA&#10;AAAAAAAAAAChAgAAZHJzL2Rvd25yZXYueG1sUEsFBgAAAAAEAAQA+QAAAJYDAAAAAA==&#10;">
                  <v:stroke endarrow="block"/>
                </v:shape>
                <v:group id="Group 323" o:spid="_x0000_s1167" style="position:absolute;left:36861;top:36972;width:20464;height:2001" coordorigin="36861,38211" coordsize="20463,200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XWc2qsQAAADcAAAA&#10;DwAAAAAAAAAAAAAAAACqAgAAZHJzL2Rvd25yZXYueG1sUEsFBgAAAAAEAAQA+gAAAJsDAAAAAA==&#10;">
                  <v:shape id="Straight Arrow Connector 324" o:spid="_x0000_s1168" type="#_x0000_t32" style="position:absolute;left:36886;top:39242;width:20439;height:48;rotation:18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joGisMAAADcAAAADwAAAGRycy9kb3ducmV2LnhtbESPQWsCMRSE74X+h/AK3mp2tRRZjSKu&#10;godS6Cp4fWxed5duXkISdf33RhB6HGbmG2axGkwvLuRDZ1lBPs5AENdWd9woOB527zMQISJr7C2T&#10;ghsFWC1fXxZYaHvlH7pUsREJwqFABW2MrpAy1C0ZDGPriJP3a73BmKRvpPZ4TXDTy0mWfUqDHaeF&#10;Fh1tWqr/qrNR4Jxfn0J5LMvc5N9bPFTua9spNXob1nMQkYb4H36291rBdPIBjzPpCMjl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46BorDAAAA3AAAAA8AAAAAAAAAAAAA&#10;AAAAoQIAAGRycy9kb3ducmV2LnhtbFBLBQYAAAAABAAEAPkAAACRAwAAAAA=&#10;"/>
                  <v:shape id="Straight Arrow Connector 325" o:spid="_x0000_s1169" type="#_x0000_t32" style="position:absolute;left:36861;top:38211;width:0;height:200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G4T2sYAAADcAAAADwAAAGRycy9kb3ducmV2LnhtbESPT2sCMRTE70K/Q3gFL1KzKpayNcpW&#10;ELTgwT+9v25eN6Gbl3UTdf32jSD0OMzMb5jZonO1uFAbrGcFo2EGgrj02nKl4HhYvbyBCBFZY+2Z&#10;FNwowGL+1Jthrv2Vd3TZx0okCIccFZgYm1zKUBpyGIa+IU7ej28dxiTbSuoWrwnuajnOslfp0HJa&#10;MNjQ0lD5uz87BdvN6KP4NnbzuTvZ7XRV1Odq8KVU/7kr3kFE6uJ/+NFeawWT8RTuZ9IRkPM/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xuE9rGAAAA3AAAAA8AAAAAAAAA&#10;AAAAAAAAoQIAAGRycy9kb3ducmV2LnhtbFBLBQYAAAAABAAEAPkAAACUAwAAAAA=&#10;"/>
                  <v:shape id="Straight Arrow Connector 326" o:spid="_x0000_s1170" type="#_x0000_t32" style="position:absolute;left:57325;top:38211;width:0;height:200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LyNrcUAAADcAAAADwAAAGRycy9kb3ducmV2LnhtbESPT2sCMRTE7wW/Q3iFXopmtSiyNcoq&#10;CLXgwX/35+Z1E7p5WTdRt9++EQo9DjPzG2a26FwtbtQG61nBcJCBIC69tlwpOB7W/SmIEJE11p5J&#10;wQ8FWMx7TzPMtb/zjm77WIkE4ZCjAhNjk0sZSkMOw8A3xMn78q3DmGRbSd3iPcFdLUdZNpEOLacF&#10;gw2tDJXf+6tTsN0Ml8XZ2M3n7mK343VRX6vXk1Ivz13xDiJSF//Df+0PreBtNIHHmXQE5Pw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3LyNrcUAAADcAAAADwAAAAAAAAAA&#10;AAAAAAChAgAAZHJzL2Rvd25yZXYueG1sUEsFBgAAAAAEAAQA+QAAAJMDAAAAAA==&#10;"/>
                </v:group>
                <v:shape id="Text Box 327" o:spid="_x0000_s1171" type="#_x0000_t202" style="position:absolute;left:36861;top:38211;width:22431;height:45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851MgA&#10;AADcAAAADwAAAGRycy9kb3ducmV2LnhtbESPQUsDMRSE74L/ITyhF2mzrVB1bVqkUClCEdcients&#10;3m6im5ftJrbb/nojFDwOM/MNM1v0rhF76oL1rGA8ykAQl15brhVs31bDOxAhImtsPJOCIwVYzC8v&#10;Zphrf+BX2hexFgnCIUcFJsY2lzKUhhyGkW+Jk1f5zmFMsqul7vCQ4K6RkyybSoeW04LBlpaGyu/i&#10;xym4f/+4rj6tOdVPL1/Tal1s7O55o9Tgqn98ABGpj//hc3utFdxMbuHvTDoCcv4L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TPznUyAAAANwAAAAPAAAAAAAAAAAAAAAAAJgCAABk&#10;cnMvZG93bnJldi54bWxQSwUGAAAAAAQABAD1AAAAjQMAAAAA&#10;" filled="f" stroked="f">
                  <v:textbox inset="2.53958mm,2.53958mm,2.53958mm,2.53958mm">
                    <w:txbxContent>
                      <w:p w14:paraId="61714C62" w14:textId="77777777" w:rsidR="00D80789" w:rsidRDefault="00D80789" w:rsidP="00B44C0C">
                        <w:pPr>
                          <w:spacing w:line="240" w:lineRule="auto"/>
                          <w:textDirection w:val="btLr"/>
                        </w:pPr>
                        <w:r>
                          <w:rPr>
                            <w:rFonts w:ascii="Times New Roman" w:eastAsia="Times New Roman" w:hAnsi="Times New Roman" w:cs="Times New Roman"/>
                            <w:color w:val="000000"/>
                            <w:sz w:val="24"/>
                          </w:rPr>
                          <w:t>Longest Delay Sample Length</w:t>
                        </w:r>
                      </w:p>
                    </w:txbxContent>
                  </v:textbox>
                </v:shape>
              </v:group>
            </w:pict>
          </mc:Fallback>
        </mc:AlternateContent>
      </w:r>
    </w:p>
    <w:p w14:paraId="37755CA3" w14:textId="77777777" w:rsidR="00676569" w:rsidRDefault="00676569" w:rsidP="005F092E">
      <w:pPr>
        <w:rPr>
          <w:rFonts w:ascii="Times New Roman" w:eastAsia="Times New Roman" w:hAnsi="Times New Roman" w:cs="Times New Roman"/>
          <w:sz w:val="24"/>
          <w:szCs w:val="24"/>
        </w:rPr>
      </w:pPr>
    </w:p>
    <w:p w14:paraId="2C6F9BC1" w14:textId="77777777" w:rsidR="00676569" w:rsidRDefault="00676569" w:rsidP="005F092E">
      <w:pPr>
        <w:rPr>
          <w:rFonts w:ascii="Times New Roman" w:eastAsia="Times New Roman" w:hAnsi="Times New Roman" w:cs="Times New Roman"/>
          <w:sz w:val="24"/>
          <w:szCs w:val="24"/>
        </w:rPr>
      </w:pPr>
    </w:p>
    <w:p w14:paraId="50B6F9FA" w14:textId="77777777" w:rsidR="00676569" w:rsidRDefault="00676569" w:rsidP="005F092E">
      <w:pPr>
        <w:rPr>
          <w:rFonts w:ascii="Times New Roman" w:eastAsia="Times New Roman" w:hAnsi="Times New Roman" w:cs="Times New Roman"/>
          <w:sz w:val="24"/>
          <w:szCs w:val="24"/>
        </w:rPr>
      </w:pPr>
    </w:p>
    <w:p w14:paraId="16A0D4DF" w14:textId="77777777" w:rsidR="00676569" w:rsidRDefault="00676569" w:rsidP="005F092E">
      <w:pPr>
        <w:rPr>
          <w:rFonts w:ascii="Times New Roman" w:eastAsia="Times New Roman" w:hAnsi="Times New Roman" w:cs="Times New Roman"/>
          <w:sz w:val="24"/>
          <w:szCs w:val="24"/>
        </w:rPr>
      </w:pPr>
    </w:p>
    <w:p w14:paraId="33133BD0" w14:textId="77777777" w:rsidR="00676569" w:rsidRDefault="00676569" w:rsidP="005F092E">
      <w:pPr>
        <w:rPr>
          <w:rFonts w:ascii="Times New Roman" w:eastAsia="Times New Roman" w:hAnsi="Times New Roman" w:cs="Times New Roman"/>
          <w:sz w:val="24"/>
          <w:szCs w:val="24"/>
        </w:rPr>
      </w:pPr>
    </w:p>
    <w:p w14:paraId="03EA7B60" w14:textId="77777777" w:rsidR="00676569" w:rsidRDefault="00676569" w:rsidP="005F092E">
      <w:pPr>
        <w:rPr>
          <w:rFonts w:ascii="Times New Roman" w:eastAsia="Times New Roman" w:hAnsi="Times New Roman" w:cs="Times New Roman"/>
          <w:sz w:val="24"/>
          <w:szCs w:val="24"/>
        </w:rPr>
      </w:pPr>
    </w:p>
    <w:p w14:paraId="558BB910" w14:textId="77777777" w:rsidR="00676569" w:rsidRDefault="00676569" w:rsidP="005F092E">
      <w:pPr>
        <w:rPr>
          <w:rFonts w:ascii="Times New Roman" w:eastAsia="Times New Roman" w:hAnsi="Times New Roman" w:cs="Times New Roman"/>
          <w:sz w:val="24"/>
          <w:szCs w:val="24"/>
        </w:rPr>
      </w:pPr>
    </w:p>
    <w:p w14:paraId="6C477493" w14:textId="77777777" w:rsidR="00676569" w:rsidRDefault="00676569" w:rsidP="005F092E">
      <w:pPr>
        <w:rPr>
          <w:rFonts w:ascii="Times New Roman" w:eastAsia="Times New Roman" w:hAnsi="Times New Roman" w:cs="Times New Roman"/>
          <w:sz w:val="24"/>
          <w:szCs w:val="24"/>
        </w:rPr>
      </w:pPr>
    </w:p>
    <w:p w14:paraId="0C501C79" w14:textId="77777777" w:rsidR="00676569" w:rsidRDefault="00676569" w:rsidP="005F092E">
      <w:pPr>
        <w:rPr>
          <w:rFonts w:ascii="Times New Roman" w:eastAsia="Times New Roman" w:hAnsi="Times New Roman" w:cs="Times New Roman"/>
          <w:sz w:val="24"/>
          <w:szCs w:val="24"/>
        </w:rPr>
      </w:pPr>
    </w:p>
    <w:p w14:paraId="7861052D" w14:textId="77777777" w:rsidR="00A53CF1" w:rsidRDefault="00A53CF1" w:rsidP="005F092E"/>
    <w:p w14:paraId="3D108A88" w14:textId="77777777" w:rsidR="00B44C0C" w:rsidRDefault="00B44C0C" w:rsidP="005F092E"/>
    <w:p w14:paraId="3E9F4E8F" w14:textId="77777777" w:rsidR="00DB6CA0" w:rsidRDefault="005F092E" w:rsidP="00676569">
      <w:pPr>
        <w:rPr>
          <w:rFonts w:ascii="Times New Roman" w:hAnsi="Times New Roman" w:cs="Times New Roman"/>
          <w:sz w:val="24"/>
          <w:szCs w:val="24"/>
        </w:rPr>
      </w:pPr>
      <w:r w:rsidRPr="005F092E">
        <w:rPr>
          <w:rFonts w:ascii="Times New Roman" w:hAnsi="Times New Roman" w:cs="Times New Roman"/>
          <w:sz w:val="24"/>
          <w:szCs w:val="24"/>
        </w:rPr>
        <w:t xml:space="preserve">Figure </w:t>
      </w:r>
      <w:r w:rsidR="00B44C0C">
        <w:rPr>
          <w:rFonts w:ascii="Times New Roman" w:hAnsi="Times New Roman" w:cs="Times New Roman"/>
          <w:sz w:val="24"/>
          <w:szCs w:val="24"/>
        </w:rPr>
        <w:t>10: The longest delay sample length is added to the data extraction length so that no channel runs out of samples for future processing once samples are aligned. The blue squares represent the number of samples that will be used for future computation (white squares discarded).</w:t>
      </w:r>
      <w:r w:rsidRPr="005F092E">
        <w:rPr>
          <w:rFonts w:ascii="Times New Roman" w:hAnsi="Times New Roman" w:cs="Times New Roman"/>
          <w:sz w:val="24"/>
          <w:szCs w:val="24"/>
        </w:rPr>
        <w:t xml:space="preserve"> </w:t>
      </w:r>
      <w:r w:rsidR="00B44C0C">
        <w:rPr>
          <w:rFonts w:ascii="Times New Roman" w:hAnsi="Times New Roman" w:cs="Times New Roman"/>
          <w:sz w:val="24"/>
          <w:szCs w:val="24"/>
        </w:rPr>
        <w:t>The number of samples that will be available for future computation will be 2</w:t>
      </w:r>
      <w:r w:rsidR="006171B5">
        <w:rPr>
          <w:rFonts w:ascii="Times New Roman" w:hAnsi="Times New Roman" w:cs="Times New Roman"/>
          <w:sz w:val="24"/>
          <w:szCs w:val="24"/>
        </w:rPr>
        <w:t>,</w:t>
      </w:r>
      <w:r w:rsidR="00B44C0C">
        <w:rPr>
          <w:rFonts w:ascii="Times New Roman" w:hAnsi="Times New Roman" w:cs="Times New Roman"/>
          <w:sz w:val="24"/>
          <w:szCs w:val="24"/>
        </w:rPr>
        <w:t>352</w:t>
      </w:r>
      <w:r w:rsidR="006171B5">
        <w:rPr>
          <w:rFonts w:ascii="Times New Roman" w:hAnsi="Times New Roman" w:cs="Times New Roman"/>
          <w:sz w:val="24"/>
          <w:szCs w:val="24"/>
        </w:rPr>
        <w:t>,</w:t>
      </w:r>
      <w:r w:rsidR="00B44C0C">
        <w:rPr>
          <w:rFonts w:ascii="Times New Roman" w:hAnsi="Times New Roman" w:cs="Times New Roman"/>
          <w:sz w:val="24"/>
          <w:szCs w:val="24"/>
        </w:rPr>
        <w:t>256 (</w:t>
      </w:r>
      <w:r w:rsidR="00B44C0C" w:rsidRPr="005F092E">
        <w:rPr>
          <w:rFonts w:ascii="Times New Roman" w:eastAsia="Times New Roman" w:hAnsi="Times New Roman" w:cs="Times New Roman"/>
          <w:sz w:val="24"/>
          <w:szCs w:val="24"/>
        </w:rPr>
        <w:t>2,621,440 – 262,144</w:t>
      </w:r>
      <w:r w:rsidR="00B44C0C">
        <w:rPr>
          <w:rFonts w:ascii="Times New Roman" w:eastAsia="Times New Roman" w:hAnsi="Times New Roman" w:cs="Times New Roman"/>
          <w:sz w:val="24"/>
          <w:szCs w:val="24"/>
        </w:rPr>
        <w:t>)</w:t>
      </w:r>
      <w:r w:rsidR="00B44C0C">
        <w:rPr>
          <w:rFonts w:ascii="Times New Roman" w:hAnsi="Times New Roman" w:cs="Times New Roman"/>
          <w:sz w:val="24"/>
          <w:szCs w:val="24"/>
        </w:rPr>
        <w:t>.</w:t>
      </w:r>
    </w:p>
    <w:p w14:paraId="0095A4E9" w14:textId="77777777" w:rsidR="00B44C0C" w:rsidRPr="00B44C0C" w:rsidRDefault="00B44C0C" w:rsidP="005F092E">
      <w:pPr>
        <w:rPr>
          <w:rFonts w:ascii="Times New Roman" w:hAnsi="Times New Roman" w:cs="Times New Roman"/>
          <w:sz w:val="24"/>
          <w:szCs w:val="24"/>
        </w:rPr>
      </w:pPr>
    </w:p>
    <w:p w14:paraId="07E433C6" w14:textId="77777777" w:rsidR="00B04E09" w:rsidRPr="00B04E09" w:rsidRDefault="00B44C0C" w:rsidP="00B04E09">
      <w:pPr>
        <w:ind w:left="360" w:hanging="360"/>
        <w:rPr>
          <w:rFonts w:ascii="Times New Roman" w:hAnsi="Times New Roman" w:cs="Times New Roman"/>
          <w:sz w:val="24"/>
          <w:szCs w:val="24"/>
        </w:rPr>
      </w:pPr>
      <w:r w:rsidRPr="00B44C0C">
        <w:rPr>
          <w:rFonts w:ascii="Times New Roman" w:hAnsi="Times New Roman" w:cs="Times New Roman"/>
          <w:sz w:val="24"/>
          <w:szCs w:val="24"/>
        </w:rPr>
        <w:lastRenderedPageBreak/>
        <w:t xml:space="preserve">2. </w:t>
      </w:r>
      <w:r w:rsidR="008D62AF">
        <w:rPr>
          <w:rFonts w:ascii="Times New Roman" w:hAnsi="Times New Roman" w:cs="Times New Roman"/>
          <w:sz w:val="24"/>
          <w:szCs w:val="24"/>
        </w:rPr>
        <w:t xml:space="preserve">  </w:t>
      </w:r>
      <w:r>
        <w:rPr>
          <w:rFonts w:ascii="Times New Roman" w:hAnsi="Times New Roman" w:cs="Times New Roman"/>
          <w:sz w:val="24"/>
          <w:szCs w:val="24"/>
        </w:rPr>
        <w:t>Autocorrelation Snapshot Size: The number of samples inputted into the autocorrelation (and consequently the MUSIC algorithm) is denoted by snapshot size. A sufficiently large snapshot size is recommended in [16]</w:t>
      </w:r>
      <w:r w:rsidR="0090684D">
        <w:rPr>
          <w:rFonts w:ascii="Times New Roman" w:hAnsi="Times New Roman" w:cs="Times New Roman"/>
          <w:sz w:val="24"/>
          <w:szCs w:val="24"/>
        </w:rPr>
        <w:t xml:space="preserve"> to achieve a reasonable amount of spatial averaging effect when computing the sample autocorrelation matrix. This reduces the RMSE in DoA estimation. The default value for snapshot length is 1024 which achieved a 12.5 MS/s sample rate per stream in a benchmark test for generating AoA values [16]. Since 2</w:t>
      </w:r>
      <w:r w:rsidR="006171B5">
        <w:rPr>
          <w:rFonts w:ascii="Times New Roman" w:hAnsi="Times New Roman" w:cs="Times New Roman"/>
          <w:sz w:val="24"/>
          <w:szCs w:val="24"/>
        </w:rPr>
        <w:t>,</w:t>
      </w:r>
      <w:r w:rsidR="0090684D">
        <w:rPr>
          <w:rFonts w:ascii="Times New Roman" w:hAnsi="Times New Roman" w:cs="Times New Roman"/>
          <w:sz w:val="24"/>
          <w:szCs w:val="24"/>
        </w:rPr>
        <w:t>352</w:t>
      </w:r>
      <w:r w:rsidR="006171B5">
        <w:rPr>
          <w:rFonts w:ascii="Times New Roman" w:hAnsi="Times New Roman" w:cs="Times New Roman"/>
          <w:sz w:val="24"/>
          <w:szCs w:val="24"/>
        </w:rPr>
        <w:t>,</w:t>
      </w:r>
      <w:r w:rsidR="0090684D">
        <w:rPr>
          <w:rFonts w:ascii="Times New Roman" w:hAnsi="Times New Roman" w:cs="Times New Roman"/>
          <w:sz w:val="24"/>
          <w:szCs w:val="24"/>
        </w:rPr>
        <w:t xml:space="preserve">256 samples will be remaining after </w:t>
      </w:r>
      <w:r w:rsidR="008E5CA6">
        <w:rPr>
          <w:rFonts w:ascii="Times New Roman" w:hAnsi="Times New Roman" w:cs="Times New Roman"/>
          <w:sz w:val="24"/>
          <w:szCs w:val="24"/>
        </w:rPr>
        <w:t>cross correlation</w:t>
      </w:r>
      <w:r w:rsidR="0090684D">
        <w:rPr>
          <w:rFonts w:ascii="Times New Roman" w:hAnsi="Times New Roman" w:cs="Times New Roman"/>
          <w:sz w:val="24"/>
          <w:szCs w:val="24"/>
        </w:rPr>
        <w:t>, AoA values can be computed 2297 times (2</w:t>
      </w:r>
      <w:r w:rsidR="00FB2501">
        <w:rPr>
          <w:rFonts w:ascii="Times New Roman" w:hAnsi="Times New Roman" w:cs="Times New Roman"/>
          <w:sz w:val="24"/>
          <w:szCs w:val="24"/>
        </w:rPr>
        <w:t>,</w:t>
      </w:r>
      <w:r w:rsidR="0090684D">
        <w:rPr>
          <w:rFonts w:ascii="Times New Roman" w:hAnsi="Times New Roman" w:cs="Times New Roman"/>
          <w:sz w:val="24"/>
          <w:szCs w:val="24"/>
        </w:rPr>
        <w:t>35</w:t>
      </w:r>
      <w:r w:rsidR="00FB2501">
        <w:rPr>
          <w:rFonts w:ascii="Times New Roman" w:hAnsi="Times New Roman" w:cs="Times New Roman"/>
          <w:sz w:val="24"/>
          <w:szCs w:val="24"/>
        </w:rPr>
        <w:t>2</w:t>
      </w:r>
      <w:r w:rsidR="006171B5">
        <w:rPr>
          <w:rFonts w:ascii="Times New Roman" w:hAnsi="Times New Roman" w:cs="Times New Roman"/>
          <w:sz w:val="24"/>
          <w:szCs w:val="24"/>
        </w:rPr>
        <w:t>,</w:t>
      </w:r>
      <w:r w:rsidR="0090684D">
        <w:rPr>
          <w:rFonts w:ascii="Times New Roman" w:hAnsi="Times New Roman" w:cs="Times New Roman"/>
          <w:sz w:val="24"/>
          <w:szCs w:val="24"/>
        </w:rPr>
        <w:t>2</w:t>
      </w:r>
      <w:r w:rsidR="00FB2501">
        <w:rPr>
          <w:rFonts w:ascii="Times New Roman" w:hAnsi="Times New Roman" w:cs="Times New Roman"/>
          <w:sz w:val="24"/>
          <w:szCs w:val="24"/>
        </w:rPr>
        <w:t>5</w:t>
      </w:r>
      <w:r w:rsidR="0090684D">
        <w:rPr>
          <w:rFonts w:ascii="Times New Roman" w:hAnsi="Times New Roman" w:cs="Times New Roman"/>
          <w:sz w:val="24"/>
          <w:szCs w:val="24"/>
        </w:rPr>
        <w:t xml:space="preserve">6 / 1024) and averaged under this snapshot length. To reduce computational complexity, most of the samples from </w:t>
      </w:r>
      <w:r w:rsidR="008E5CA6">
        <w:rPr>
          <w:rFonts w:ascii="Times New Roman" w:hAnsi="Times New Roman" w:cs="Times New Roman"/>
          <w:sz w:val="24"/>
          <w:szCs w:val="24"/>
        </w:rPr>
        <w:t>the cross correlation</w:t>
      </w:r>
      <w:r w:rsidR="0090684D">
        <w:rPr>
          <w:rFonts w:ascii="Times New Roman" w:hAnsi="Times New Roman" w:cs="Times New Roman"/>
          <w:sz w:val="24"/>
          <w:szCs w:val="24"/>
        </w:rPr>
        <w:t xml:space="preserve"> will be discarded, so that the autocorrelation function can be rate-limited. </w:t>
      </w:r>
    </w:p>
    <w:p w14:paraId="58A2DE17" w14:textId="77777777" w:rsidR="00B04E09" w:rsidRDefault="00B04E09" w:rsidP="00D54FBC">
      <w:pPr>
        <w:rPr>
          <w:rFonts w:ascii="Times New Roman" w:eastAsia="Times New Roman" w:hAnsi="Times New Roman" w:cs="Times New Roman"/>
          <w:sz w:val="24"/>
          <w:szCs w:val="24"/>
        </w:rPr>
      </w:pPr>
    </w:p>
    <w:p w14:paraId="7B2EEF4E" w14:textId="77777777" w:rsidR="00B04E09" w:rsidRDefault="00C469B3" w:rsidP="00D54FBC">
      <w:pPr>
        <w:rPr>
          <w:rFonts w:ascii="Times New Roman" w:eastAsia="Times New Roman" w:hAnsi="Times New Roman" w:cs="Times New Roman"/>
          <w:sz w:val="24"/>
          <w:szCs w:val="24"/>
        </w:rPr>
      </w:pPr>
      <w:r>
        <w:rPr>
          <w:rFonts w:ascii="Times New Roman" w:eastAsia="Times New Roman" w:hAnsi="Times New Roman" w:cs="Times New Roman"/>
          <w:sz w:val="24"/>
          <w:szCs w:val="24"/>
        </w:rPr>
        <w:t>In summary a cross correlation function will be called with a set number of samples. The proceeding data extraction will have an increased number of samples + the longest delay sample length. Using the result of the cross correlation function, data streams from separate channels will be aligned to fix bulk delays. The resulting data streams will then be rate limited into the autocorrelation function. Because of the asynchronous nature of this procedure, data extraction and functional procedures cannot happen at the same time. However, there will be no compounding lag time because</w:t>
      </w:r>
      <w:r w:rsidR="00D7108D">
        <w:rPr>
          <w:rFonts w:ascii="Times New Roman" w:eastAsia="Times New Roman" w:hAnsi="Times New Roman" w:cs="Times New Roman"/>
          <w:sz w:val="24"/>
          <w:szCs w:val="24"/>
        </w:rPr>
        <w:t xml:space="preserve"> data</w:t>
      </w:r>
      <w:r>
        <w:rPr>
          <w:rFonts w:ascii="Times New Roman" w:eastAsia="Times New Roman" w:hAnsi="Times New Roman" w:cs="Times New Roman"/>
          <w:sz w:val="24"/>
          <w:szCs w:val="24"/>
        </w:rPr>
        <w:t xml:space="preserve"> files will be cleared before each computation, so that the next data extraction will be in real time. In other words, each computation will </w:t>
      </w:r>
      <w:r w:rsidR="00D7108D">
        <w:rPr>
          <w:rFonts w:ascii="Times New Roman" w:eastAsia="Times New Roman" w:hAnsi="Times New Roman" w:cs="Times New Roman"/>
          <w:sz w:val="24"/>
          <w:szCs w:val="24"/>
        </w:rPr>
        <w:t>take an arbitrary amount of time</w:t>
      </w:r>
      <w:r>
        <w:rPr>
          <w:rFonts w:ascii="Times New Roman" w:eastAsia="Times New Roman" w:hAnsi="Times New Roman" w:cs="Times New Roman"/>
          <w:sz w:val="24"/>
          <w:szCs w:val="24"/>
        </w:rPr>
        <w:t xml:space="preserve"> which does not compound to an overall delay because the </w:t>
      </w:r>
      <w:r w:rsidR="00D7108D">
        <w:rPr>
          <w:rFonts w:ascii="Times New Roman" w:eastAsia="Times New Roman" w:hAnsi="Times New Roman" w:cs="Times New Roman"/>
          <w:sz w:val="24"/>
          <w:szCs w:val="24"/>
        </w:rPr>
        <w:t xml:space="preserve">data input </w:t>
      </w:r>
      <w:r>
        <w:rPr>
          <w:rFonts w:ascii="Times New Roman" w:eastAsia="Times New Roman" w:hAnsi="Times New Roman" w:cs="Times New Roman"/>
          <w:sz w:val="24"/>
          <w:szCs w:val="24"/>
        </w:rPr>
        <w:t>channels will be reset at each computation.</w:t>
      </w:r>
    </w:p>
    <w:p w14:paraId="529F8EDA" w14:textId="77777777" w:rsidR="00B04E09" w:rsidRDefault="00B04E09" w:rsidP="00D54FBC">
      <w:pPr>
        <w:rPr>
          <w:rFonts w:ascii="Times New Roman" w:eastAsia="Times New Roman" w:hAnsi="Times New Roman" w:cs="Times New Roman"/>
          <w:sz w:val="24"/>
          <w:szCs w:val="24"/>
        </w:rPr>
      </w:pPr>
    </w:p>
    <w:p w14:paraId="4E38236D" w14:textId="77777777" w:rsidR="0051569B" w:rsidRDefault="0051569B" w:rsidP="00D54FBC">
      <w:pPr>
        <w:rPr>
          <w:rFonts w:ascii="Times New Roman" w:eastAsia="Times New Roman" w:hAnsi="Times New Roman" w:cs="Times New Roman"/>
          <w:sz w:val="24"/>
          <w:szCs w:val="24"/>
        </w:rPr>
      </w:pPr>
      <w:r>
        <w:rPr>
          <w:rFonts w:ascii="Times New Roman" w:eastAsia="Times New Roman" w:hAnsi="Times New Roman" w:cs="Times New Roman"/>
          <w:sz w:val="24"/>
          <w:szCs w:val="24"/>
        </w:rPr>
        <w:t>V.v. Cross Correlation of I/Q Samples for Multiple Channels</w:t>
      </w:r>
    </w:p>
    <w:p w14:paraId="5AB3EB75" w14:textId="77777777" w:rsidR="003010FA" w:rsidRDefault="003010FA" w:rsidP="00D54FBC">
      <w:pPr>
        <w:rPr>
          <w:rFonts w:ascii="Times New Roman" w:eastAsia="Times New Roman" w:hAnsi="Times New Roman" w:cs="Times New Roman"/>
          <w:sz w:val="24"/>
          <w:szCs w:val="24"/>
        </w:rPr>
      </w:pPr>
    </w:p>
    <w:p w14:paraId="435CBFB2" w14:textId="77777777" w:rsidR="0052600F" w:rsidRDefault="003F3D17" w:rsidP="0052600F">
      <w:pPr>
        <w:tabs>
          <w:tab w:val="left" w:pos="720"/>
        </w:tabs>
        <w:rPr>
          <w:rFonts w:ascii="Times New Roman" w:eastAsia="Times New Roman" w:hAnsi="Times New Roman" w:cs="Times New Roman"/>
          <w:sz w:val="24"/>
          <w:szCs w:val="24"/>
        </w:rPr>
      </w:pPr>
      <w:r>
        <w:rPr>
          <w:rFonts w:ascii="Times New Roman" w:eastAsia="Times New Roman" w:hAnsi="Times New Roman" w:cs="Times New Roman"/>
          <w:sz w:val="24"/>
          <w:szCs w:val="24"/>
        </w:rPr>
        <w:t>In order to solve bulk delays between</w:t>
      </w:r>
      <w:r w:rsidR="003A01A0">
        <w:rPr>
          <w:rFonts w:ascii="Times New Roman" w:eastAsia="Times New Roman" w:hAnsi="Times New Roman" w:cs="Times New Roman"/>
          <w:sz w:val="24"/>
          <w:szCs w:val="24"/>
        </w:rPr>
        <w:t xml:space="preserve"> the RTL SDR datastreams, a protocol will be developed similar to the one encapsulated in the GNU Radio sample offset block from </w:t>
      </w:r>
      <w:hyperlink r:id="rId18" w:history="1">
        <w:r w:rsidR="003A01A0" w:rsidRPr="003A01A0">
          <w:rPr>
            <w:rStyle w:val="Hyperlink"/>
            <w:rFonts w:ascii="Times New Roman" w:eastAsia="Times New Roman" w:hAnsi="Times New Roman" w:cs="Times New Roman"/>
            <w:sz w:val="24"/>
            <w:szCs w:val="24"/>
          </w:rPr>
          <w:t>[9]</w:t>
        </w:r>
      </w:hyperlink>
      <w:r w:rsidR="003A01A0">
        <w:rPr>
          <w:rFonts w:ascii="Times New Roman" w:eastAsia="Times New Roman" w:hAnsi="Times New Roman" w:cs="Times New Roman"/>
          <w:sz w:val="24"/>
          <w:szCs w:val="24"/>
        </w:rPr>
        <w:t xml:space="preserve">. This sample offset </w:t>
      </w:r>
      <w:r w:rsidR="0052600F">
        <w:rPr>
          <w:rFonts w:ascii="Times New Roman" w:eastAsia="Times New Roman" w:hAnsi="Times New Roman" w:cs="Times New Roman"/>
          <w:sz w:val="24"/>
          <w:szCs w:val="24"/>
        </w:rPr>
        <w:t>program</w:t>
      </w:r>
      <w:r w:rsidR="00D7108D">
        <w:rPr>
          <w:rFonts w:ascii="Times New Roman" w:eastAsia="Times New Roman" w:hAnsi="Times New Roman" w:cs="Times New Roman"/>
          <w:sz w:val="24"/>
          <w:szCs w:val="24"/>
        </w:rPr>
        <w:t xml:space="preserve"> only</w:t>
      </w:r>
      <w:r w:rsidR="003A01A0">
        <w:rPr>
          <w:rFonts w:ascii="Times New Roman" w:eastAsia="Times New Roman" w:hAnsi="Times New Roman" w:cs="Times New Roman"/>
          <w:sz w:val="24"/>
          <w:szCs w:val="24"/>
        </w:rPr>
        <w:t xml:space="preserve"> computes a cross correlation between two signals, so the cross correlation functionality </w:t>
      </w:r>
      <w:r w:rsidR="00D7108D">
        <w:rPr>
          <w:rFonts w:ascii="Times New Roman" w:eastAsia="Times New Roman" w:hAnsi="Times New Roman" w:cs="Times New Roman"/>
          <w:sz w:val="24"/>
          <w:szCs w:val="24"/>
        </w:rPr>
        <w:t xml:space="preserve">in this program </w:t>
      </w:r>
      <w:r w:rsidR="003A01A0">
        <w:rPr>
          <w:rFonts w:ascii="Times New Roman" w:eastAsia="Times New Roman" w:hAnsi="Times New Roman" w:cs="Times New Roman"/>
          <w:sz w:val="24"/>
          <w:szCs w:val="24"/>
        </w:rPr>
        <w:t>will have to be modified for four separate signals in our system.</w:t>
      </w:r>
      <w:r w:rsidR="0052600F">
        <w:rPr>
          <w:rFonts w:ascii="Times New Roman" w:eastAsia="Times New Roman" w:hAnsi="Times New Roman" w:cs="Times New Roman"/>
          <w:sz w:val="24"/>
          <w:szCs w:val="24"/>
        </w:rPr>
        <w:t xml:space="preserve"> </w:t>
      </w:r>
    </w:p>
    <w:p w14:paraId="5832E17C" w14:textId="77777777" w:rsidR="0052600F" w:rsidRDefault="0052600F" w:rsidP="0052600F">
      <w:pPr>
        <w:tabs>
          <w:tab w:val="left" w:pos="720"/>
        </w:tabs>
        <w:rPr>
          <w:rFonts w:ascii="Times New Roman" w:eastAsia="Times New Roman" w:hAnsi="Times New Roman" w:cs="Times New Roman"/>
          <w:sz w:val="24"/>
          <w:szCs w:val="24"/>
        </w:rPr>
      </w:pPr>
    </w:p>
    <w:p w14:paraId="33013960" w14:textId="77777777" w:rsidR="0052600F" w:rsidRDefault="0052600F" w:rsidP="0052600F">
      <w:pPr>
        <w:tabs>
          <w:tab w:val="left" w:pos="720"/>
        </w:tabs>
        <w:rPr>
          <w:rFonts w:ascii="Times New Roman" w:eastAsia="Times New Roman" w:hAnsi="Times New Roman" w:cs="Times New Roman"/>
          <w:sz w:val="24"/>
          <w:szCs w:val="24"/>
        </w:rPr>
      </w:pPr>
      <w:r>
        <w:rPr>
          <w:rFonts w:ascii="Times New Roman" w:eastAsia="Times New Roman" w:hAnsi="Times New Roman" w:cs="Times New Roman"/>
          <w:sz w:val="24"/>
          <w:szCs w:val="24"/>
        </w:rPr>
        <w:t>The code within the sample offset program computes the delay of one signal over another by taking a Fast Fourier transform of both signals, convoluting both signals in the frequency domain, and then taking the inverse Fast Fourier transform of the convolution to find the maximum argument (time value) of the output signal’s amplitude in the time domain. The med</w:t>
      </w:r>
      <w:r w:rsidR="00F81F60">
        <w:rPr>
          <w:rFonts w:ascii="Times New Roman" w:eastAsia="Times New Roman" w:hAnsi="Times New Roman" w:cs="Times New Roman"/>
          <w:sz w:val="24"/>
          <w:szCs w:val="24"/>
        </w:rPr>
        <w:t xml:space="preserve">ian </w:t>
      </w:r>
      <w:r>
        <w:rPr>
          <w:rFonts w:ascii="Times New Roman" w:eastAsia="Times New Roman" w:hAnsi="Times New Roman" w:cs="Times New Roman"/>
          <w:sz w:val="24"/>
          <w:szCs w:val="24"/>
        </w:rPr>
        <w:t>of the peak values (from the Fast Fourier transform convolution) correspond</w:t>
      </w:r>
      <w:r w:rsidR="00F81F60">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to the delay between the two signals. </w:t>
      </w:r>
    </w:p>
    <w:p w14:paraId="5102DDDB" w14:textId="77777777" w:rsidR="0052600F" w:rsidRDefault="0052600F" w:rsidP="0052600F">
      <w:pPr>
        <w:tabs>
          <w:tab w:val="left" w:pos="720"/>
        </w:tabs>
        <w:rPr>
          <w:rFonts w:ascii="Times New Roman" w:eastAsia="Times New Roman" w:hAnsi="Times New Roman" w:cs="Times New Roman"/>
          <w:sz w:val="24"/>
          <w:szCs w:val="24"/>
        </w:rPr>
      </w:pPr>
    </w:p>
    <w:p w14:paraId="76060D6C" w14:textId="77777777" w:rsidR="003F3D17" w:rsidRDefault="00F81F60" w:rsidP="0052600F">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Once offsets between the signal channels have been determined, the program will return the </w:t>
      </w:r>
      <w:r w:rsidR="0052600F">
        <w:rPr>
          <w:rFonts w:ascii="Times New Roman" w:eastAsia="Times New Roman" w:hAnsi="Times New Roman" w:cs="Times New Roman"/>
          <w:sz w:val="24"/>
          <w:szCs w:val="24"/>
        </w:rPr>
        <w:t>delay values and channel numbers corresponding to the three signals ahead in time.</w:t>
      </w:r>
      <w:r w:rsidR="003A01A0">
        <w:rPr>
          <w:rFonts w:ascii="Times New Roman" w:eastAsia="Times New Roman" w:hAnsi="Times New Roman" w:cs="Times New Roman"/>
          <w:sz w:val="24"/>
          <w:szCs w:val="24"/>
        </w:rPr>
        <w:t xml:space="preserve">   </w:t>
      </w:r>
    </w:p>
    <w:p w14:paraId="613DD388" w14:textId="77777777" w:rsidR="003010FA" w:rsidRPr="00D54FBC" w:rsidRDefault="003010FA" w:rsidP="00D54FBC">
      <w:pPr>
        <w:rPr>
          <w:rFonts w:ascii="Times New Roman" w:eastAsia="Times New Roman" w:hAnsi="Times New Roman" w:cs="Times New Roman"/>
          <w:sz w:val="24"/>
          <w:szCs w:val="24"/>
        </w:rPr>
      </w:pPr>
    </w:p>
    <w:p w14:paraId="1BE8E672" w14:textId="77777777" w:rsidR="00D54FBC" w:rsidRDefault="00203F86" w:rsidP="00D54FBC">
      <w:pPr>
        <w:rPr>
          <w:rFonts w:ascii="Times New Roman" w:eastAsia="Times New Roman" w:hAnsi="Times New Roman" w:cs="Times New Roman"/>
          <w:sz w:val="24"/>
          <w:szCs w:val="24"/>
          <w:lang w:val="en-US"/>
        </w:rPr>
      </w:pPr>
      <w:r w:rsidRPr="00D54FBC">
        <w:rPr>
          <w:rFonts w:ascii="Times New Roman" w:eastAsia="Times New Roman" w:hAnsi="Times New Roman" w:cs="Times New Roman"/>
          <w:bCs/>
          <w:color w:val="000000"/>
          <w:sz w:val="24"/>
          <w:szCs w:val="24"/>
          <w:lang w:val="en-US"/>
        </w:rPr>
        <w:t xml:space="preserve">V. </w:t>
      </w:r>
      <w:r w:rsidR="0034292B" w:rsidRPr="00D54FBC">
        <w:rPr>
          <w:rFonts w:ascii="Times New Roman" w:eastAsia="Times New Roman" w:hAnsi="Times New Roman" w:cs="Times New Roman"/>
          <w:bCs/>
          <w:color w:val="000000"/>
          <w:sz w:val="24"/>
          <w:szCs w:val="24"/>
          <w:lang w:val="en-US"/>
        </w:rPr>
        <w:t>v</w:t>
      </w:r>
      <w:r w:rsidR="0005754E">
        <w:rPr>
          <w:rFonts w:ascii="Times New Roman" w:eastAsia="Times New Roman" w:hAnsi="Times New Roman" w:cs="Times New Roman"/>
          <w:bCs/>
          <w:color w:val="000000"/>
          <w:sz w:val="24"/>
          <w:szCs w:val="24"/>
          <w:lang w:val="en-US"/>
        </w:rPr>
        <w:t>i</w:t>
      </w:r>
      <w:r w:rsidRPr="00D54FBC">
        <w:rPr>
          <w:rFonts w:ascii="Times New Roman" w:eastAsia="Times New Roman" w:hAnsi="Times New Roman" w:cs="Times New Roman"/>
          <w:bCs/>
          <w:color w:val="000000"/>
          <w:sz w:val="24"/>
          <w:szCs w:val="24"/>
          <w:lang w:val="en-US"/>
        </w:rPr>
        <w:t>. Raspberry Pi Datalogging and Triangulation</w:t>
      </w:r>
    </w:p>
    <w:p w14:paraId="50DD5551" w14:textId="77777777" w:rsidR="00D54FBC" w:rsidRDefault="00D54FBC" w:rsidP="00D54FBC">
      <w:pPr>
        <w:rPr>
          <w:rFonts w:ascii="Times New Roman" w:eastAsia="Times New Roman" w:hAnsi="Times New Roman" w:cs="Times New Roman"/>
          <w:color w:val="000000"/>
          <w:sz w:val="24"/>
          <w:szCs w:val="24"/>
          <w:lang w:val="en-US"/>
        </w:rPr>
      </w:pPr>
    </w:p>
    <w:p w14:paraId="561EDD37" w14:textId="77777777" w:rsidR="00694D96" w:rsidRDefault="007C10A8" w:rsidP="00D54FBC">
      <w:pPr>
        <w:rPr>
          <w:rFonts w:ascii="Times New Roman" w:eastAsia="Times New Roman" w:hAnsi="Times New Roman" w:cs="Times New Roman"/>
          <w:color w:val="000000"/>
          <w:sz w:val="24"/>
          <w:szCs w:val="24"/>
          <w:lang w:val="en-US"/>
        </w:rPr>
      </w:pPr>
      <w:r w:rsidRPr="003010FA">
        <w:rPr>
          <w:rFonts w:ascii="Times New Roman" w:eastAsia="Times New Roman" w:hAnsi="Times New Roman" w:cs="Times New Roman"/>
          <w:color w:val="000000"/>
          <w:sz w:val="24"/>
          <w:szCs w:val="24"/>
          <w:lang w:val="en-US"/>
        </w:rPr>
        <w:t xml:space="preserve">Once we </w:t>
      </w:r>
      <w:r>
        <w:rPr>
          <w:rFonts w:ascii="Times New Roman" w:eastAsia="Times New Roman" w:hAnsi="Times New Roman" w:cs="Times New Roman"/>
          <w:color w:val="000000"/>
          <w:sz w:val="24"/>
          <w:szCs w:val="24"/>
          <w:lang w:val="en-US"/>
        </w:rPr>
        <w:t>obtain reliable</w:t>
      </w:r>
      <w:r w:rsidRPr="003010FA">
        <w:rPr>
          <w:rFonts w:ascii="Times New Roman" w:eastAsia="Times New Roman" w:hAnsi="Times New Roman" w:cs="Times New Roman"/>
          <w:color w:val="000000"/>
          <w:sz w:val="24"/>
          <w:szCs w:val="24"/>
          <w:lang w:val="en-US"/>
        </w:rPr>
        <w:t xml:space="preserve"> AOA data from </w:t>
      </w:r>
      <w:r>
        <w:rPr>
          <w:rFonts w:ascii="Times New Roman" w:eastAsia="Times New Roman" w:hAnsi="Times New Roman" w:cs="Times New Roman"/>
          <w:color w:val="000000"/>
          <w:sz w:val="24"/>
          <w:szCs w:val="24"/>
          <w:lang w:val="en-US"/>
        </w:rPr>
        <w:t>each raspberry pi basestation</w:t>
      </w:r>
      <w:r w:rsidRPr="003010FA">
        <w:rPr>
          <w:rFonts w:ascii="Times New Roman" w:eastAsia="Times New Roman" w:hAnsi="Times New Roman" w:cs="Times New Roman"/>
          <w:color w:val="000000"/>
          <w:sz w:val="24"/>
          <w:szCs w:val="24"/>
          <w:lang w:val="en-US"/>
        </w:rPr>
        <w:t xml:space="preserve">, we will </w:t>
      </w:r>
      <w:r>
        <w:rPr>
          <w:rFonts w:ascii="Times New Roman" w:eastAsia="Times New Roman" w:hAnsi="Times New Roman" w:cs="Times New Roman"/>
          <w:color w:val="000000"/>
          <w:sz w:val="24"/>
          <w:szCs w:val="24"/>
          <w:lang w:val="en-US"/>
        </w:rPr>
        <w:t>append code to the root MUSIC program to store timestamped AoA measurements into a text file</w:t>
      </w:r>
      <w:r w:rsidR="00203F86" w:rsidRPr="003010FA">
        <w:rPr>
          <w:rFonts w:ascii="Times New Roman" w:eastAsia="Times New Roman" w:hAnsi="Times New Roman" w:cs="Times New Roman"/>
          <w:color w:val="000000"/>
          <w:sz w:val="24"/>
          <w:szCs w:val="24"/>
          <w:lang w:val="en-US"/>
        </w:rPr>
        <w:t>.</w:t>
      </w:r>
      <w:r>
        <w:rPr>
          <w:rFonts w:ascii="Times New Roman" w:eastAsia="Times New Roman" w:hAnsi="Times New Roman" w:cs="Times New Roman"/>
          <w:color w:val="000000"/>
          <w:sz w:val="24"/>
          <w:szCs w:val="24"/>
          <w:lang w:val="en-US"/>
        </w:rPr>
        <w:t xml:space="preserve"> </w:t>
      </w:r>
      <w:r w:rsidR="009E3A9E">
        <w:rPr>
          <w:rFonts w:ascii="Times New Roman" w:eastAsia="Times New Roman" w:hAnsi="Times New Roman" w:cs="Times New Roman"/>
          <w:color w:val="000000"/>
          <w:sz w:val="24"/>
          <w:szCs w:val="24"/>
          <w:lang w:val="en-US"/>
        </w:rPr>
        <w:t xml:space="preserve">The information in this text file </w:t>
      </w:r>
      <w:r>
        <w:rPr>
          <w:rFonts w:ascii="Times New Roman" w:eastAsia="Times New Roman" w:hAnsi="Times New Roman" w:cs="Times New Roman"/>
          <w:color w:val="000000"/>
          <w:sz w:val="24"/>
          <w:szCs w:val="24"/>
          <w:lang w:val="en-US"/>
        </w:rPr>
        <w:t>will be transmitted to a central basestation for triangulation in either two ways:</w:t>
      </w:r>
      <w:r w:rsidR="00203F86" w:rsidRPr="003010FA">
        <w:rPr>
          <w:rFonts w:ascii="Times New Roman" w:eastAsia="Times New Roman" w:hAnsi="Times New Roman" w:cs="Times New Roman"/>
          <w:color w:val="000000"/>
          <w:sz w:val="24"/>
          <w:szCs w:val="24"/>
          <w:lang w:val="en-US"/>
        </w:rPr>
        <w:t xml:space="preserve"> </w:t>
      </w:r>
    </w:p>
    <w:p w14:paraId="79196A2F" w14:textId="77777777" w:rsidR="00D54FBC" w:rsidRPr="00D54FBC" w:rsidRDefault="00D54FBC" w:rsidP="00D54FBC">
      <w:pPr>
        <w:rPr>
          <w:rFonts w:ascii="Times New Roman" w:eastAsia="Times New Roman" w:hAnsi="Times New Roman" w:cs="Times New Roman"/>
          <w:sz w:val="24"/>
          <w:szCs w:val="24"/>
          <w:lang w:val="en-US"/>
        </w:rPr>
      </w:pPr>
    </w:p>
    <w:p w14:paraId="5F0B79CB" w14:textId="77777777" w:rsidR="00694D96" w:rsidRDefault="00694D96" w:rsidP="00D54FBC">
      <w:pPr>
        <w:pStyle w:val="ListParagraph"/>
        <w:numPr>
          <w:ilvl w:val="3"/>
          <w:numId w:val="1"/>
        </w:numPr>
        <w:spacing w:after="120"/>
        <w:ind w:left="360"/>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lang w:val="en-US"/>
        </w:rPr>
        <w:t>Attaching a wireless mobile broadband modem to the Raspberry Pi similar to the procedure used in [1]. This procedure is relatively easy to implement and is cost effective; however</w:t>
      </w:r>
      <w:r w:rsidR="009E3A9E">
        <w:rPr>
          <w:rFonts w:ascii="Times New Roman" w:eastAsia="Times New Roman" w:hAnsi="Times New Roman" w:cs="Times New Roman"/>
          <w:color w:val="000000"/>
          <w:sz w:val="24"/>
          <w:szCs w:val="24"/>
          <w:lang w:val="en-US"/>
        </w:rPr>
        <w:t>,</w:t>
      </w:r>
      <w:r>
        <w:rPr>
          <w:rFonts w:ascii="Times New Roman" w:eastAsia="Times New Roman" w:hAnsi="Times New Roman" w:cs="Times New Roman"/>
          <w:color w:val="000000"/>
          <w:sz w:val="24"/>
          <w:szCs w:val="24"/>
          <w:lang w:val="en-US"/>
        </w:rPr>
        <w:t xml:space="preserve"> it comes with the cost of several drawbacks. The system clocks of several Raspberry Pi devices can differ up to 0.5 seconds which is det</w:t>
      </w:r>
      <w:r w:rsidR="009E3A9E">
        <w:rPr>
          <w:rFonts w:ascii="Times New Roman" w:eastAsia="Times New Roman" w:hAnsi="Times New Roman" w:cs="Times New Roman"/>
          <w:color w:val="000000"/>
          <w:sz w:val="24"/>
          <w:szCs w:val="24"/>
          <w:lang w:val="en-US"/>
        </w:rPr>
        <w:t>rimental to</w:t>
      </w:r>
      <w:r>
        <w:rPr>
          <w:rFonts w:ascii="Times New Roman" w:eastAsia="Times New Roman" w:hAnsi="Times New Roman" w:cs="Times New Roman"/>
          <w:color w:val="000000"/>
          <w:sz w:val="24"/>
          <w:szCs w:val="24"/>
          <w:lang w:val="en-US"/>
        </w:rPr>
        <w:t xml:space="preserve"> detection matching. This issue can be solved by using a dedicated beacon transmitter to pair detections with unique events, which can rectify timestamp offsets of up to 30 s [1]. The use of a usb broadband modem will also require mounting an external board to the Raspberry Pi with extra usb connections (the four on the Pi will be consumed with RTL SDR connections) and an internet connection, which may be unavailable in several wildlife tracking areas.</w:t>
      </w:r>
    </w:p>
    <w:p w14:paraId="564C502A" w14:textId="77777777" w:rsidR="00694D96" w:rsidRDefault="00694D96" w:rsidP="00D54FBC">
      <w:pPr>
        <w:pStyle w:val="ListParagraph"/>
        <w:spacing w:after="120"/>
        <w:ind w:left="360"/>
        <w:rPr>
          <w:rFonts w:ascii="Times New Roman" w:eastAsia="Times New Roman" w:hAnsi="Times New Roman" w:cs="Times New Roman"/>
          <w:color w:val="000000"/>
          <w:sz w:val="24"/>
          <w:szCs w:val="24"/>
          <w:lang w:val="en-US"/>
        </w:rPr>
      </w:pPr>
    </w:p>
    <w:p w14:paraId="48AC38EB" w14:textId="77777777" w:rsidR="00D54FBC" w:rsidRDefault="00694D96" w:rsidP="00D54FBC">
      <w:pPr>
        <w:pStyle w:val="ListParagraph"/>
        <w:numPr>
          <w:ilvl w:val="3"/>
          <w:numId w:val="1"/>
        </w:numPr>
        <w:ind w:left="360"/>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lang w:val="en-US"/>
        </w:rPr>
        <w:t xml:space="preserve">Connect long range RF modules </w:t>
      </w:r>
      <w:r w:rsidR="003E242C">
        <w:rPr>
          <w:rFonts w:ascii="Times New Roman" w:eastAsia="Times New Roman" w:hAnsi="Times New Roman" w:cs="Times New Roman"/>
          <w:color w:val="000000"/>
          <w:sz w:val="24"/>
          <w:szCs w:val="24"/>
          <w:lang w:val="en-US"/>
        </w:rPr>
        <w:t xml:space="preserve">(i.e. CC1310) </w:t>
      </w:r>
      <w:r>
        <w:rPr>
          <w:rFonts w:ascii="Times New Roman" w:eastAsia="Times New Roman" w:hAnsi="Times New Roman" w:cs="Times New Roman"/>
          <w:color w:val="000000"/>
          <w:sz w:val="24"/>
          <w:szCs w:val="24"/>
          <w:lang w:val="en-US"/>
        </w:rPr>
        <w:t xml:space="preserve">to </w:t>
      </w:r>
      <w:r w:rsidR="003E242C">
        <w:rPr>
          <w:rFonts w:ascii="Times New Roman" w:eastAsia="Times New Roman" w:hAnsi="Times New Roman" w:cs="Times New Roman"/>
          <w:color w:val="000000"/>
          <w:sz w:val="24"/>
          <w:szCs w:val="24"/>
          <w:lang w:val="en-US"/>
        </w:rPr>
        <w:t>each</w:t>
      </w:r>
      <w:r>
        <w:rPr>
          <w:rFonts w:ascii="Times New Roman" w:eastAsia="Times New Roman" w:hAnsi="Times New Roman" w:cs="Times New Roman"/>
          <w:color w:val="000000"/>
          <w:sz w:val="24"/>
          <w:szCs w:val="24"/>
          <w:lang w:val="en-US"/>
        </w:rPr>
        <w:t xml:space="preserve"> Raspberry Pi </w:t>
      </w:r>
      <w:r w:rsidR="003E242C">
        <w:rPr>
          <w:rFonts w:ascii="Times New Roman" w:eastAsia="Times New Roman" w:hAnsi="Times New Roman" w:cs="Times New Roman"/>
          <w:color w:val="000000"/>
          <w:sz w:val="24"/>
          <w:szCs w:val="24"/>
          <w:lang w:val="en-US"/>
        </w:rPr>
        <w:t>ground node and a central basestation</w:t>
      </w:r>
      <w:r>
        <w:rPr>
          <w:rFonts w:ascii="Times New Roman" w:eastAsia="Times New Roman" w:hAnsi="Times New Roman" w:cs="Times New Roman"/>
          <w:color w:val="000000"/>
          <w:sz w:val="24"/>
          <w:szCs w:val="24"/>
          <w:lang w:val="en-US"/>
        </w:rPr>
        <w:t xml:space="preserve"> through an I2C or SPI connection. The</w:t>
      </w:r>
      <w:r w:rsidR="003E242C">
        <w:rPr>
          <w:rFonts w:ascii="Times New Roman" w:eastAsia="Times New Roman" w:hAnsi="Times New Roman" w:cs="Times New Roman"/>
          <w:color w:val="000000"/>
          <w:sz w:val="24"/>
          <w:szCs w:val="24"/>
          <w:lang w:val="en-US"/>
        </w:rPr>
        <w:t>se modules</w:t>
      </w:r>
      <w:r>
        <w:rPr>
          <w:rFonts w:ascii="Times New Roman" w:eastAsia="Times New Roman" w:hAnsi="Times New Roman" w:cs="Times New Roman"/>
          <w:color w:val="000000"/>
          <w:sz w:val="24"/>
          <w:szCs w:val="24"/>
          <w:lang w:val="en-US"/>
        </w:rPr>
        <w:t xml:space="preserve"> would </w:t>
      </w:r>
      <w:r w:rsidR="003E242C">
        <w:rPr>
          <w:rFonts w:ascii="Times New Roman" w:eastAsia="Times New Roman" w:hAnsi="Times New Roman" w:cs="Times New Roman"/>
          <w:color w:val="000000"/>
          <w:sz w:val="24"/>
          <w:szCs w:val="24"/>
          <w:lang w:val="en-US"/>
        </w:rPr>
        <w:t>transmit the data with frequencies that do not interfere with the radio frequencies used in localizing the radio tags. The major drawback of this method is that transmissions to the central basestation would have to be coordinated so that multiple receivers do not transmit data to the central basestation at the same time. Also, data might be lost if environmental conditions prevent these transmissions from reaching the central basestation.</w:t>
      </w:r>
    </w:p>
    <w:p w14:paraId="12106B29" w14:textId="77777777" w:rsidR="00D54FBC" w:rsidRDefault="00D54FBC" w:rsidP="00D54FBC">
      <w:pPr>
        <w:rPr>
          <w:rFonts w:ascii="Times New Roman" w:eastAsia="Times New Roman" w:hAnsi="Times New Roman" w:cs="Times New Roman"/>
          <w:color w:val="000000"/>
          <w:sz w:val="24"/>
          <w:szCs w:val="24"/>
          <w:lang w:val="en-US"/>
        </w:rPr>
      </w:pPr>
    </w:p>
    <w:p w14:paraId="1AEBCAEE" w14:textId="77777777" w:rsidR="009E3A9E" w:rsidRPr="00D54FBC" w:rsidRDefault="009E3A9E" w:rsidP="00D54FBC">
      <w:pPr>
        <w:rPr>
          <w:rFonts w:ascii="Times New Roman" w:eastAsia="Times New Roman" w:hAnsi="Times New Roman" w:cs="Times New Roman"/>
          <w:color w:val="000000"/>
          <w:sz w:val="24"/>
          <w:szCs w:val="24"/>
          <w:lang w:val="en-US"/>
        </w:rPr>
      </w:pPr>
      <w:r w:rsidRPr="00D54FBC">
        <w:rPr>
          <w:rFonts w:ascii="Times New Roman" w:eastAsia="Times New Roman" w:hAnsi="Times New Roman" w:cs="Times New Roman"/>
          <w:color w:val="000000"/>
          <w:sz w:val="24"/>
          <w:szCs w:val="24"/>
          <w:lang w:val="en-US"/>
        </w:rPr>
        <w:t>Once AoA measurements from separate basestations are reliably transmitted to the central basestation, triangulation will be performed using these measurements according to the pseudocode below:</w:t>
      </w:r>
    </w:p>
    <w:p w14:paraId="62D4C76D" w14:textId="77777777" w:rsidR="00D54FBC" w:rsidRDefault="00D54FBC" w:rsidP="00D54F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rPr>
      </w:pPr>
    </w:p>
    <w:p w14:paraId="17F39EEE" w14:textId="77777777" w:rsidR="009E3A9E" w:rsidRPr="009E3A9E" w:rsidRDefault="009E3A9E" w:rsidP="00D54F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rPr>
      </w:pPr>
      <w:r w:rsidRPr="009E3A9E">
        <w:rPr>
          <w:rFonts w:ascii="Courier New" w:eastAsia="Times New Roman" w:hAnsi="Courier New" w:cs="Courier New"/>
          <w:sz w:val="20"/>
          <w:szCs w:val="20"/>
          <w:lang w:val="en-US"/>
        </w:rPr>
        <w:t>class Coordinate:</w:t>
      </w:r>
    </w:p>
    <w:p w14:paraId="7824CD60" w14:textId="77777777" w:rsidR="009E3A9E" w:rsidRPr="009E3A9E" w:rsidRDefault="009E3A9E" w:rsidP="00D54F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rPr>
      </w:pPr>
      <w:r w:rsidRPr="009E3A9E">
        <w:rPr>
          <w:rFonts w:ascii="Courier New" w:eastAsia="Times New Roman" w:hAnsi="Courier New" w:cs="Courier New"/>
          <w:sz w:val="20"/>
          <w:szCs w:val="20"/>
          <w:lang w:val="en-US"/>
        </w:rPr>
        <w:t xml:space="preserve">    def _init_(self, x = 0.0, y = 0.0):</w:t>
      </w:r>
    </w:p>
    <w:p w14:paraId="36E7CF91" w14:textId="77777777" w:rsidR="009E3A9E" w:rsidRPr="009E3A9E" w:rsidRDefault="009E3A9E" w:rsidP="00D54F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rPr>
      </w:pPr>
      <w:r w:rsidRPr="009E3A9E">
        <w:rPr>
          <w:rFonts w:ascii="Courier New" w:eastAsia="Times New Roman" w:hAnsi="Courier New" w:cs="Courier New"/>
          <w:sz w:val="20"/>
          <w:szCs w:val="20"/>
          <w:lang w:val="en-US"/>
        </w:rPr>
        <w:t xml:space="preserve">        self.x = x</w:t>
      </w:r>
    </w:p>
    <w:p w14:paraId="7612B288" w14:textId="77777777" w:rsidR="009E3A9E" w:rsidRPr="009E3A9E" w:rsidRDefault="009E3A9E" w:rsidP="00D54F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rPr>
      </w:pPr>
      <w:r w:rsidRPr="009E3A9E">
        <w:rPr>
          <w:rFonts w:ascii="Courier New" w:eastAsia="Times New Roman" w:hAnsi="Courier New" w:cs="Courier New"/>
          <w:sz w:val="20"/>
          <w:szCs w:val="20"/>
          <w:lang w:val="en-US"/>
        </w:rPr>
        <w:t xml:space="preserve">        self.y = y</w:t>
      </w:r>
    </w:p>
    <w:p w14:paraId="465808D6" w14:textId="77777777" w:rsidR="009E3A9E" w:rsidRPr="009E3A9E" w:rsidRDefault="009E3A9E" w:rsidP="00D54F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rPr>
      </w:pPr>
    </w:p>
    <w:p w14:paraId="3A57D648" w14:textId="77777777" w:rsidR="009E3A9E" w:rsidRPr="009E3A9E" w:rsidRDefault="009E3A9E" w:rsidP="00D54F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rPr>
      </w:pPr>
      <w:r w:rsidRPr="009E3A9E">
        <w:rPr>
          <w:rFonts w:ascii="Courier New" w:eastAsia="Times New Roman" w:hAnsi="Courier New" w:cs="Courier New"/>
          <w:sz w:val="20"/>
          <w:szCs w:val="20"/>
          <w:lang w:val="en-US"/>
        </w:rPr>
        <w:t xml:space="preserve">    #Finds intersection of two lines (y = mx + b)</w:t>
      </w:r>
    </w:p>
    <w:p w14:paraId="56C44825" w14:textId="77777777" w:rsidR="009E3A9E" w:rsidRPr="009E3A9E" w:rsidRDefault="009E3A9E" w:rsidP="00D54F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rPr>
      </w:pPr>
      <w:r w:rsidRPr="009E3A9E">
        <w:rPr>
          <w:rFonts w:ascii="Courier New" w:eastAsia="Times New Roman" w:hAnsi="Courier New" w:cs="Courier New"/>
          <w:sz w:val="20"/>
          <w:szCs w:val="20"/>
          <w:lang w:val="en-US"/>
        </w:rPr>
        <w:t xml:space="preserve">    def intersect (m1, b1, m2, b2):</w:t>
      </w:r>
    </w:p>
    <w:p w14:paraId="431091ED" w14:textId="77777777" w:rsidR="009E3A9E" w:rsidRPr="009E3A9E" w:rsidRDefault="009E3A9E" w:rsidP="00D54F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rPr>
      </w:pPr>
      <w:r w:rsidRPr="009E3A9E">
        <w:rPr>
          <w:rFonts w:ascii="Courier New" w:eastAsia="Times New Roman" w:hAnsi="Courier New" w:cs="Courier New"/>
          <w:sz w:val="20"/>
          <w:szCs w:val="20"/>
          <w:lang w:val="en-US"/>
        </w:rPr>
        <w:t xml:space="preserve">        intersection = Coordinate()</w:t>
      </w:r>
    </w:p>
    <w:p w14:paraId="6DBB0CCF" w14:textId="77777777" w:rsidR="009E3A9E" w:rsidRPr="009E3A9E" w:rsidRDefault="009E3A9E" w:rsidP="00D54F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rPr>
      </w:pPr>
      <w:r w:rsidRPr="009E3A9E">
        <w:rPr>
          <w:rFonts w:ascii="Courier New" w:eastAsia="Times New Roman" w:hAnsi="Courier New" w:cs="Courier New"/>
          <w:sz w:val="20"/>
          <w:szCs w:val="20"/>
          <w:lang w:val="en-US"/>
        </w:rPr>
        <w:t xml:space="preserve">        xval = float(b2 - b1) / float(m1 - m2)</w:t>
      </w:r>
    </w:p>
    <w:p w14:paraId="3BE747A0" w14:textId="77777777" w:rsidR="009E3A9E" w:rsidRPr="009E3A9E" w:rsidRDefault="009E3A9E" w:rsidP="00D54F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rPr>
      </w:pPr>
      <w:r w:rsidRPr="009E3A9E">
        <w:rPr>
          <w:rFonts w:ascii="Courier New" w:eastAsia="Times New Roman" w:hAnsi="Courier New" w:cs="Courier New"/>
          <w:sz w:val="20"/>
          <w:szCs w:val="20"/>
          <w:lang w:val="en-US"/>
        </w:rPr>
        <w:t xml:space="preserve">        yval = xval * m1 + b1</w:t>
      </w:r>
    </w:p>
    <w:p w14:paraId="32B3AAA7" w14:textId="77777777" w:rsidR="009E3A9E" w:rsidRPr="009E3A9E" w:rsidRDefault="009E3A9E" w:rsidP="00D54F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rPr>
      </w:pPr>
      <w:r w:rsidRPr="009E3A9E">
        <w:rPr>
          <w:rFonts w:ascii="Courier New" w:eastAsia="Times New Roman" w:hAnsi="Courier New" w:cs="Courier New"/>
          <w:sz w:val="20"/>
          <w:szCs w:val="20"/>
          <w:lang w:val="en-US"/>
        </w:rPr>
        <w:t xml:space="preserve">        intersection.x = xval</w:t>
      </w:r>
    </w:p>
    <w:p w14:paraId="31A6A73B" w14:textId="77777777" w:rsidR="009E3A9E" w:rsidRPr="009E3A9E" w:rsidRDefault="009E3A9E" w:rsidP="00D54F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rPr>
      </w:pPr>
      <w:r w:rsidRPr="009E3A9E">
        <w:rPr>
          <w:rFonts w:ascii="Courier New" w:eastAsia="Times New Roman" w:hAnsi="Courier New" w:cs="Courier New"/>
          <w:sz w:val="20"/>
          <w:szCs w:val="20"/>
          <w:lang w:val="en-US"/>
        </w:rPr>
        <w:t xml:space="preserve">        intersection.y = yval</w:t>
      </w:r>
    </w:p>
    <w:p w14:paraId="616A3EC0" w14:textId="77777777" w:rsidR="009E3A9E" w:rsidRPr="009E3A9E" w:rsidRDefault="009E3A9E" w:rsidP="00D54F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rPr>
      </w:pPr>
      <w:r w:rsidRPr="009E3A9E">
        <w:rPr>
          <w:rFonts w:ascii="Courier New" w:eastAsia="Times New Roman" w:hAnsi="Courier New" w:cs="Courier New"/>
          <w:sz w:val="20"/>
          <w:szCs w:val="20"/>
          <w:lang w:val="en-US"/>
        </w:rPr>
        <w:t xml:space="preserve">        return intersection</w:t>
      </w:r>
    </w:p>
    <w:p w14:paraId="43F62E0E" w14:textId="77777777" w:rsidR="009E3A9E" w:rsidRPr="009E3A9E" w:rsidRDefault="009E3A9E" w:rsidP="00D54F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rPr>
      </w:pPr>
    </w:p>
    <w:p w14:paraId="5651B4EA" w14:textId="77777777" w:rsidR="009E3A9E" w:rsidRPr="009E3A9E" w:rsidRDefault="009E3A9E" w:rsidP="00D54F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rPr>
      </w:pPr>
      <w:r w:rsidRPr="009E3A9E">
        <w:rPr>
          <w:rFonts w:ascii="Courier New" w:eastAsia="Times New Roman" w:hAnsi="Courier New" w:cs="Courier New"/>
          <w:sz w:val="20"/>
          <w:szCs w:val="20"/>
          <w:lang w:val="en-US"/>
        </w:rPr>
        <w:t xml:space="preserve">    #Finds the centroid of the triangulated area</w:t>
      </w:r>
    </w:p>
    <w:p w14:paraId="17964915" w14:textId="77777777" w:rsidR="009E3A9E" w:rsidRPr="009E3A9E" w:rsidRDefault="009E3A9E" w:rsidP="00D54F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rPr>
      </w:pPr>
      <w:r w:rsidRPr="009E3A9E">
        <w:rPr>
          <w:rFonts w:ascii="Courier New" w:eastAsia="Times New Roman" w:hAnsi="Courier New" w:cs="Courier New"/>
          <w:sz w:val="20"/>
          <w:szCs w:val="20"/>
          <w:lang w:val="en-US"/>
        </w:rPr>
        <w:lastRenderedPageBreak/>
        <w:t xml:space="preserve">    def centroid(vertex1, vertex2, vertex3):</w:t>
      </w:r>
    </w:p>
    <w:p w14:paraId="7B7E5675" w14:textId="77777777" w:rsidR="009E3A9E" w:rsidRPr="009E3A9E" w:rsidRDefault="009E3A9E" w:rsidP="00D54F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rPr>
      </w:pPr>
      <w:r w:rsidRPr="009E3A9E">
        <w:rPr>
          <w:rFonts w:ascii="Courier New" w:eastAsia="Times New Roman" w:hAnsi="Courier New" w:cs="Courier New"/>
          <w:sz w:val="20"/>
          <w:szCs w:val="20"/>
          <w:lang w:val="en-US"/>
        </w:rPr>
        <w:t xml:space="preserve">        center = Coordinate()</w:t>
      </w:r>
    </w:p>
    <w:p w14:paraId="38C7D0AC" w14:textId="77777777" w:rsidR="009E3A9E" w:rsidRPr="009E3A9E" w:rsidRDefault="009E3A9E" w:rsidP="00D54F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rPr>
      </w:pPr>
      <w:r w:rsidRPr="009E3A9E">
        <w:rPr>
          <w:rFonts w:ascii="Courier New" w:eastAsia="Times New Roman" w:hAnsi="Courier New" w:cs="Courier New"/>
          <w:sz w:val="20"/>
          <w:szCs w:val="20"/>
          <w:lang w:val="en-US"/>
        </w:rPr>
        <w:t xml:space="preserve">        center.x = (vertex1.x + vertex2.x + vertex3.x) / 3.0</w:t>
      </w:r>
    </w:p>
    <w:p w14:paraId="649D2E39" w14:textId="77777777" w:rsidR="009E3A9E" w:rsidRPr="009E3A9E" w:rsidRDefault="009E3A9E" w:rsidP="00D54F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rPr>
      </w:pPr>
      <w:r w:rsidRPr="009E3A9E">
        <w:rPr>
          <w:rFonts w:ascii="Courier New" w:eastAsia="Times New Roman" w:hAnsi="Courier New" w:cs="Courier New"/>
          <w:sz w:val="20"/>
          <w:szCs w:val="20"/>
          <w:lang w:val="en-US"/>
        </w:rPr>
        <w:t xml:space="preserve">        center.y = (vertex1.y + vertex2.y + vertex3.y) / 3.0</w:t>
      </w:r>
    </w:p>
    <w:p w14:paraId="7D033571" w14:textId="77777777" w:rsidR="009E3A9E" w:rsidRPr="009E3A9E" w:rsidRDefault="009E3A9E" w:rsidP="00D54F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rPr>
      </w:pPr>
      <w:r w:rsidRPr="009E3A9E">
        <w:rPr>
          <w:rFonts w:ascii="Courier New" w:eastAsia="Times New Roman" w:hAnsi="Courier New" w:cs="Courier New"/>
          <w:sz w:val="20"/>
          <w:szCs w:val="20"/>
          <w:lang w:val="en-US"/>
        </w:rPr>
        <w:t xml:space="preserve">        return center</w:t>
      </w:r>
    </w:p>
    <w:p w14:paraId="7F26301A" w14:textId="77777777" w:rsidR="009E3A9E" w:rsidRPr="009E3A9E" w:rsidRDefault="009E3A9E" w:rsidP="00D54F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rPr>
      </w:pPr>
    </w:p>
    <w:p w14:paraId="77103F9E" w14:textId="77777777" w:rsidR="009E3A9E" w:rsidRDefault="009E3A9E" w:rsidP="00D54F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rPr>
      </w:pPr>
      <w:r w:rsidRPr="009E3A9E">
        <w:rPr>
          <w:rFonts w:ascii="Courier New" w:eastAsia="Times New Roman" w:hAnsi="Courier New" w:cs="Courier New"/>
          <w:sz w:val="20"/>
          <w:szCs w:val="20"/>
          <w:lang w:val="en-US"/>
        </w:rPr>
        <w:t xml:space="preserve">    #Parameters are decimal angle of arrivals calculated at </w:t>
      </w:r>
    </w:p>
    <w:p w14:paraId="45657913" w14:textId="77777777" w:rsidR="00FB479E" w:rsidRDefault="009E3A9E" w:rsidP="00D54F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rPr>
      </w:pPr>
      <w:r>
        <w:rPr>
          <w:rFonts w:ascii="Courier New" w:eastAsia="Times New Roman" w:hAnsi="Courier New" w:cs="Courier New"/>
          <w:sz w:val="20"/>
          <w:szCs w:val="20"/>
          <w:lang w:val="en-US"/>
        </w:rPr>
        <w:t xml:space="preserve">    </w:t>
      </w:r>
      <w:r w:rsidRPr="009E3A9E">
        <w:rPr>
          <w:rFonts w:ascii="Courier New" w:eastAsia="Times New Roman" w:hAnsi="Courier New" w:cs="Courier New"/>
          <w:sz w:val="20"/>
          <w:szCs w:val="20"/>
          <w:lang w:val="en-US"/>
        </w:rPr>
        <w:t xml:space="preserve">#each base station and coordinate positions of each </w:t>
      </w:r>
    </w:p>
    <w:p w14:paraId="60E29E4C" w14:textId="77777777" w:rsidR="009E3A9E" w:rsidRPr="009E3A9E" w:rsidRDefault="00FB479E" w:rsidP="00D54F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rPr>
      </w:pPr>
      <w:r>
        <w:rPr>
          <w:rFonts w:ascii="Courier New" w:eastAsia="Times New Roman" w:hAnsi="Courier New" w:cs="Courier New"/>
          <w:sz w:val="20"/>
          <w:szCs w:val="20"/>
          <w:lang w:val="en-US"/>
        </w:rPr>
        <w:t xml:space="preserve">    </w:t>
      </w:r>
      <w:r w:rsidR="009E3A9E" w:rsidRPr="009E3A9E">
        <w:rPr>
          <w:rFonts w:ascii="Courier New" w:eastAsia="Times New Roman" w:hAnsi="Courier New" w:cs="Courier New"/>
          <w:sz w:val="20"/>
          <w:szCs w:val="20"/>
          <w:lang w:val="en-US"/>
        </w:rPr>
        <w:t>#base station.</w:t>
      </w:r>
    </w:p>
    <w:p w14:paraId="70DFC5FD" w14:textId="77777777" w:rsidR="009E3A9E" w:rsidRPr="009E3A9E" w:rsidRDefault="009E3A9E" w:rsidP="00D54F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rPr>
      </w:pPr>
      <w:r w:rsidRPr="009E3A9E">
        <w:rPr>
          <w:rFonts w:ascii="Courier New" w:eastAsia="Times New Roman" w:hAnsi="Courier New" w:cs="Courier New"/>
          <w:sz w:val="20"/>
          <w:szCs w:val="20"/>
          <w:lang w:val="en-US"/>
        </w:rPr>
        <w:t xml:space="preserve">    def triangulated area(</w:t>
      </w:r>
      <w:r w:rsidR="00A37EB6">
        <w:rPr>
          <w:rFonts w:ascii="Courier New" w:eastAsia="Times New Roman" w:hAnsi="Courier New" w:cs="Courier New"/>
          <w:sz w:val="20"/>
          <w:szCs w:val="20"/>
          <w:lang w:val="en-US"/>
        </w:rPr>
        <w:t>aoa</w:t>
      </w:r>
      <w:r w:rsidRPr="009E3A9E">
        <w:rPr>
          <w:rFonts w:ascii="Courier New" w:eastAsia="Times New Roman" w:hAnsi="Courier New" w:cs="Courier New"/>
          <w:sz w:val="20"/>
          <w:szCs w:val="20"/>
          <w:lang w:val="en-US"/>
        </w:rPr>
        <w:t xml:space="preserve">1, </w:t>
      </w:r>
      <w:r w:rsidR="00A37EB6">
        <w:rPr>
          <w:rFonts w:ascii="Courier New" w:eastAsia="Times New Roman" w:hAnsi="Courier New" w:cs="Courier New"/>
          <w:sz w:val="20"/>
          <w:szCs w:val="20"/>
          <w:lang w:val="en-US"/>
        </w:rPr>
        <w:t>aoa</w:t>
      </w:r>
      <w:r w:rsidRPr="009E3A9E">
        <w:rPr>
          <w:rFonts w:ascii="Courier New" w:eastAsia="Times New Roman" w:hAnsi="Courier New" w:cs="Courier New"/>
          <w:sz w:val="20"/>
          <w:szCs w:val="20"/>
          <w:lang w:val="en-US"/>
        </w:rPr>
        <w:t>2</w:t>
      </w:r>
      <w:r w:rsidR="00A37EB6">
        <w:rPr>
          <w:rFonts w:ascii="Courier New" w:eastAsia="Times New Roman" w:hAnsi="Courier New" w:cs="Courier New"/>
          <w:sz w:val="20"/>
          <w:szCs w:val="20"/>
          <w:lang w:val="en-US"/>
        </w:rPr>
        <w:t>, aoa</w:t>
      </w:r>
      <w:r w:rsidRPr="009E3A9E">
        <w:rPr>
          <w:rFonts w:ascii="Courier New" w:eastAsia="Times New Roman" w:hAnsi="Courier New" w:cs="Courier New"/>
          <w:sz w:val="20"/>
          <w:szCs w:val="20"/>
          <w:lang w:val="en-US"/>
        </w:rPr>
        <w:t>3, receiver1, receiver2, receiver3):</w:t>
      </w:r>
    </w:p>
    <w:p w14:paraId="53BB68D4" w14:textId="77777777" w:rsidR="009E3A9E" w:rsidRPr="009E3A9E" w:rsidRDefault="009E3A9E" w:rsidP="00D54F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rPr>
      </w:pPr>
      <w:r w:rsidRPr="009E3A9E">
        <w:rPr>
          <w:rFonts w:ascii="Courier New" w:eastAsia="Times New Roman" w:hAnsi="Courier New" w:cs="Courier New"/>
          <w:sz w:val="20"/>
          <w:szCs w:val="20"/>
          <w:lang w:val="en-US"/>
        </w:rPr>
        <w:t xml:space="preserve">        #Converts angle degrees to slope</w:t>
      </w:r>
    </w:p>
    <w:p w14:paraId="57B178D6" w14:textId="77777777" w:rsidR="009E3A9E" w:rsidRPr="009E3A9E" w:rsidRDefault="009E3A9E" w:rsidP="00D54F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rPr>
      </w:pPr>
      <w:r w:rsidRPr="009E3A9E">
        <w:rPr>
          <w:rFonts w:ascii="Courier New" w:eastAsia="Times New Roman" w:hAnsi="Courier New" w:cs="Courier New"/>
          <w:sz w:val="20"/>
          <w:szCs w:val="20"/>
          <w:lang w:val="en-US"/>
        </w:rPr>
        <w:t xml:space="preserve">        slope1 = math.tan(</w:t>
      </w:r>
      <w:r w:rsidR="00693893">
        <w:rPr>
          <w:rFonts w:ascii="Courier New" w:eastAsia="Times New Roman" w:hAnsi="Courier New" w:cs="Courier New"/>
          <w:sz w:val="20"/>
          <w:szCs w:val="20"/>
          <w:lang w:val="en-US"/>
        </w:rPr>
        <w:t>aoa</w:t>
      </w:r>
      <w:r w:rsidRPr="009E3A9E">
        <w:rPr>
          <w:rFonts w:ascii="Courier New" w:eastAsia="Times New Roman" w:hAnsi="Courier New" w:cs="Courier New"/>
          <w:sz w:val="20"/>
          <w:szCs w:val="20"/>
          <w:lang w:val="en-US"/>
        </w:rPr>
        <w:t xml:space="preserve">1) </w:t>
      </w:r>
    </w:p>
    <w:p w14:paraId="4E759231" w14:textId="77777777" w:rsidR="009E3A9E" w:rsidRPr="009E3A9E" w:rsidRDefault="009E3A9E" w:rsidP="00D54F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rPr>
      </w:pPr>
      <w:r w:rsidRPr="009E3A9E">
        <w:rPr>
          <w:rFonts w:ascii="Courier New" w:eastAsia="Times New Roman" w:hAnsi="Courier New" w:cs="Courier New"/>
          <w:sz w:val="20"/>
          <w:szCs w:val="20"/>
          <w:lang w:val="en-US"/>
        </w:rPr>
        <w:t xml:space="preserve">        slope2 = math.tan(</w:t>
      </w:r>
      <w:r w:rsidR="00693893">
        <w:rPr>
          <w:rFonts w:ascii="Courier New" w:eastAsia="Times New Roman" w:hAnsi="Courier New" w:cs="Courier New"/>
          <w:sz w:val="20"/>
          <w:szCs w:val="20"/>
          <w:lang w:val="en-US"/>
        </w:rPr>
        <w:t>aoa</w:t>
      </w:r>
      <w:r w:rsidRPr="009E3A9E">
        <w:rPr>
          <w:rFonts w:ascii="Courier New" w:eastAsia="Times New Roman" w:hAnsi="Courier New" w:cs="Courier New"/>
          <w:sz w:val="20"/>
          <w:szCs w:val="20"/>
          <w:lang w:val="en-US"/>
        </w:rPr>
        <w:t>2)</w:t>
      </w:r>
    </w:p>
    <w:p w14:paraId="0F764396" w14:textId="77777777" w:rsidR="009E3A9E" w:rsidRPr="009E3A9E" w:rsidRDefault="009E3A9E" w:rsidP="00D54F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rPr>
      </w:pPr>
      <w:r w:rsidRPr="009E3A9E">
        <w:rPr>
          <w:rFonts w:ascii="Courier New" w:eastAsia="Times New Roman" w:hAnsi="Courier New" w:cs="Courier New"/>
          <w:sz w:val="20"/>
          <w:szCs w:val="20"/>
          <w:lang w:val="en-US"/>
        </w:rPr>
        <w:t xml:space="preserve">        slope3 = math.tan(</w:t>
      </w:r>
      <w:r w:rsidR="00693893">
        <w:rPr>
          <w:rFonts w:ascii="Courier New" w:eastAsia="Times New Roman" w:hAnsi="Courier New" w:cs="Courier New"/>
          <w:sz w:val="20"/>
          <w:szCs w:val="20"/>
          <w:lang w:val="en-US"/>
        </w:rPr>
        <w:t>aoa</w:t>
      </w:r>
      <w:r w:rsidRPr="009E3A9E">
        <w:rPr>
          <w:rFonts w:ascii="Courier New" w:eastAsia="Times New Roman" w:hAnsi="Courier New" w:cs="Courier New"/>
          <w:sz w:val="20"/>
          <w:szCs w:val="20"/>
          <w:lang w:val="en-US"/>
        </w:rPr>
        <w:t>3)</w:t>
      </w:r>
    </w:p>
    <w:p w14:paraId="470B868B" w14:textId="77777777" w:rsidR="009E3A9E" w:rsidRPr="009E3A9E" w:rsidRDefault="009E3A9E" w:rsidP="00D54F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rPr>
      </w:pPr>
    </w:p>
    <w:p w14:paraId="20354D0D" w14:textId="77777777" w:rsidR="009E3A9E" w:rsidRPr="009E3A9E" w:rsidRDefault="009E3A9E" w:rsidP="00D54F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rPr>
      </w:pPr>
      <w:r w:rsidRPr="009E3A9E">
        <w:rPr>
          <w:rFonts w:ascii="Courier New" w:eastAsia="Times New Roman" w:hAnsi="Courier New" w:cs="Courier New"/>
          <w:sz w:val="20"/>
          <w:szCs w:val="20"/>
          <w:lang w:val="en-US"/>
        </w:rPr>
        <w:t xml:space="preserve">        b1 = receiver1.y - receiver1.x * slope1 #y = mx + b</w:t>
      </w:r>
    </w:p>
    <w:p w14:paraId="37D9BB4C" w14:textId="77777777" w:rsidR="009E3A9E" w:rsidRPr="009E3A9E" w:rsidRDefault="009E3A9E" w:rsidP="00D54F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rPr>
      </w:pPr>
      <w:r w:rsidRPr="009E3A9E">
        <w:rPr>
          <w:rFonts w:ascii="Courier New" w:eastAsia="Times New Roman" w:hAnsi="Courier New" w:cs="Courier New"/>
          <w:sz w:val="20"/>
          <w:szCs w:val="20"/>
          <w:lang w:val="en-US"/>
        </w:rPr>
        <w:t xml:space="preserve">        b2 = receiver2.y - receiver2.x * slope2</w:t>
      </w:r>
    </w:p>
    <w:p w14:paraId="36F328B4" w14:textId="77777777" w:rsidR="009E3A9E" w:rsidRPr="009E3A9E" w:rsidRDefault="009E3A9E" w:rsidP="00D54F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rPr>
      </w:pPr>
      <w:r w:rsidRPr="009E3A9E">
        <w:rPr>
          <w:rFonts w:ascii="Courier New" w:eastAsia="Times New Roman" w:hAnsi="Courier New" w:cs="Courier New"/>
          <w:sz w:val="20"/>
          <w:szCs w:val="20"/>
          <w:lang w:val="en-US"/>
        </w:rPr>
        <w:t xml:space="preserve">        b3 = receiver3.y - receiver3.x * slope3</w:t>
      </w:r>
    </w:p>
    <w:p w14:paraId="296D4FEB" w14:textId="77777777" w:rsidR="009E3A9E" w:rsidRPr="009E3A9E" w:rsidRDefault="009E3A9E" w:rsidP="00D54F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rPr>
      </w:pPr>
    </w:p>
    <w:p w14:paraId="619FABA2" w14:textId="77777777" w:rsidR="009E3A9E" w:rsidRPr="009E3A9E" w:rsidRDefault="009E3A9E" w:rsidP="00D54F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rPr>
      </w:pPr>
      <w:r w:rsidRPr="009E3A9E">
        <w:rPr>
          <w:rFonts w:ascii="Courier New" w:eastAsia="Times New Roman" w:hAnsi="Courier New" w:cs="Courier New"/>
          <w:sz w:val="20"/>
          <w:szCs w:val="20"/>
          <w:lang w:val="en-US"/>
        </w:rPr>
        <w:t xml:space="preserve">        intersection1 = intersect(slope1, b1, slope2, b2)</w:t>
      </w:r>
    </w:p>
    <w:p w14:paraId="458847B5" w14:textId="77777777" w:rsidR="009E3A9E" w:rsidRPr="009E3A9E" w:rsidRDefault="009E3A9E" w:rsidP="00D54F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rPr>
      </w:pPr>
      <w:r w:rsidRPr="009E3A9E">
        <w:rPr>
          <w:rFonts w:ascii="Courier New" w:eastAsia="Times New Roman" w:hAnsi="Courier New" w:cs="Courier New"/>
          <w:sz w:val="20"/>
          <w:szCs w:val="20"/>
          <w:lang w:val="en-US"/>
        </w:rPr>
        <w:t xml:space="preserve">        intersection2 = intersect(slope2, b2, slope3, b3)</w:t>
      </w:r>
    </w:p>
    <w:p w14:paraId="1833CD23" w14:textId="77777777" w:rsidR="009E3A9E" w:rsidRPr="009E3A9E" w:rsidRDefault="009E3A9E" w:rsidP="00D54F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rPr>
      </w:pPr>
      <w:r w:rsidRPr="009E3A9E">
        <w:rPr>
          <w:rFonts w:ascii="Courier New" w:eastAsia="Times New Roman" w:hAnsi="Courier New" w:cs="Courier New"/>
          <w:sz w:val="20"/>
          <w:szCs w:val="20"/>
          <w:lang w:val="en-US"/>
        </w:rPr>
        <w:t xml:space="preserve">        intersection3 = intersect(slope1, b1, slope3, b3)</w:t>
      </w:r>
    </w:p>
    <w:p w14:paraId="16517E26" w14:textId="77777777" w:rsidR="009E3A9E" w:rsidRPr="009E3A9E" w:rsidRDefault="009E3A9E" w:rsidP="00D54F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rPr>
      </w:pPr>
    </w:p>
    <w:p w14:paraId="4F6147C1" w14:textId="77777777" w:rsidR="009E3A9E" w:rsidRPr="009E3A9E" w:rsidRDefault="009E3A9E" w:rsidP="00D54F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rPr>
      </w:pPr>
      <w:r w:rsidRPr="009E3A9E">
        <w:rPr>
          <w:rFonts w:ascii="Courier New" w:eastAsia="Times New Roman" w:hAnsi="Courier New" w:cs="Courier New"/>
          <w:sz w:val="20"/>
          <w:szCs w:val="20"/>
          <w:lang w:val="en-US"/>
        </w:rPr>
        <w:t xml:space="preserve">        position = centroid(intersection1, intersection2, intersection3)</w:t>
      </w:r>
    </w:p>
    <w:p w14:paraId="620A89AF" w14:textId="77777777" w:rsidR="009E3A9E" w:rsidRPr="009E3A9E" w:rsidRDefault="009E3A9E" w:rsidP="00D54F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rPr>
      </w:pPr>
      <w:r w:rsidRPr="009E3A9E">
        <w:rPr>
          <w:rFonts w:ascii="Courier New" w:eastAsia="Times New Roman" w:hAnsi="Courier New" w:cs="Courier New"/>
          <w:sz w:val="20"/>
          <w:szCs w:val="20"/>
          <w:lang w:val="en-US"/>
        </w:rPr>
        <w:t xml:space="preserve">        return position</w:t>
      </w:r>
    </w:p>
    <w:p w14:paraId="4950DEDB" w14:textId="77777777" w:rsidR="009E3A9E" w:rsidRPr="009E3A9E" w:rsidRDefault="009E3A9E" w:rsidP="00D54F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rPr>
      </w:pPr>
      <w:r w:rsidRPr="009E3A9E">
        <w:rPr>
          <w:rFonts w:ascii="Courier New" w:eastAsia="Times New Roman" w:hAnsi="Courier New" w:cs="Courier New"/>
          <w:sz w:val="20"/>
          <w:szCs w:val="20"/>
          <w:lang w:val="en-US"/>
        </w:rPr>
        <w:t xml:space="preserve">    </w:t>
      </w:r>
    </w:p>
    <w:p w14:paraId="3E82610F" w14:textId="77777777" w:rsidR="00FB4338" w:rsidRDefault="00694D96" w:rsidP="00FB4338">
      <w:pPr>
        <w:rPr>
          <w:rFonts w:ascii="Times New Roman" w:eastAsia="Times New Roman" w:hAnsi="Times New Roman" w:cs="Times New Roman"/>
          <w:sz w:val="24"/>
          <w:szCs w:val="24"/>
          <w:lang w:val="en-US"/>
        </w:rPr>
      </w:pPr>
      <w:r>
        <w:rPr>
          <w:rFonts w:ascii="Times New Roman" w:eastAsia="Times New Roman" w:hAnsi="Times New Roman" w:cs="Times New Roman"/>
          <w:color w:val="000000"/>
          <w:sz w:val="24"/>
          <w:szCs w:val="24"/>
          <w:lang w:val="en-US"/>
        </w:rPr>
        <w:t>At the central basestation, a</w:t>
      </w:r>
      <w:r w:rsidR="00203F86" w:rsidRPr="003010FA">
        <w:rPr>
          <w:rFonts w:ascii="Times New Roman" w:eastAsia="Times New Roman" w:hAnsi="Times New Roman" w:cs="Times New Roman"/>
          <w:color w:val="000000"/>
          <w:sz w:val="24"/>
          <w:szCs w:val="24"/>
          <w:lang w:val="en-US"/>
        </w:rPr>
        <w:t xml:space="preserve"> </w:t>
      </w:r>
      <w:r w:rsidR="009E3A9E">
        <w:rPr>
          <w:rFonts w:ascii="Times New Roman" w:eastAsia="Times New Roman" w:hAnsi="Times New Roman" w:cs="Times New Roman"/>
          <w:color w:val="000000"/>
          <w:sz w:val="24"/>
          <w:szCs w:val="24"/>
          <w:lang w:val="en-US"/>
        </w:rPr>
        <w:t xml:space="preserve">separate </w:t>
      </w:r>
      <w:r w:rsidR="00203F86" w:rsidRPr="003010FA">
        <w:rPr>
          <w:rFonts w:ascii="Times New Roman" w:eastAsia="Times New Roman" w:hAnsi="Times New Roman" w:cs="Times New Roman"/>
          <w:color w:val="000000"/>
          <w:sz w:val="24"/>
          <w:szCs w:val="24"/>
          <w:lang w:val="en-US"/>
        </w:rPr>
        <w:t>program will build a</w:t>
      </w:r>
      <w:r w:rsidR="009E3A9E">
        <w:rPr>
          <w:rFonts w:ascii="Times New Roman" w:eastAsia="Times New Roman" w:hAnsi="Times New Roman" w:cs="Times New Roman"/>
          <w:color w:val="000000"/>
          <w:sz w:val="24"/>
          <w:szCs w:val="24"/>
          <w:lang w:val="en-US"/>
        </w:rPr>
        <w:t xml:space="preserve"> primary text</w:t>
      </w:r>
      <w:r w:rsidR="00203F86" w:rsidRPr="003010FA">
        <w:rPr>
          <w:rFonts w:ascii="Times New Roman" w:eastAsia="Times New Roman" w:hAnsi="Times New Roman" w:cs="Times New Roman"/>
          <w:color w:val="000000"/>
          <w:sz w:val="24"/>
          <w:szCs w:val="24"/>
          <w:lang w:val="en-US"/>
        </w:rPr>
        <w:t xml:space="preserve"> file for the </w:t>
      </w:r>
      <w:r w:rsidR="003E242C">
        <w:rPr>
          <w:rFonts w:ascii="Times New Roman" w:eastAsia="Times New Roman" w:hAnsi="Times New Roman" w:cs="Times New Roman"/>
          <w:color w:val="000000"/>
          <w:sz w:val="24"/>
          <w:szCs w:val="24"/>
          <w:lang w:val="en-US"/>
        </w:rPr>
        <w:t>triangulation measurements</w:t>
      </w:r>
      <w:r w:rsidR="00203F86" w:rsidRPr="003010FA">
        <w:rPr>
          <w:rFonts w:ascii="Times New Roman" w:eastAsia="Times New Roman" w:hAnsi="Times New Roman" w:cs="Times New Roman"/>
          <w:color w:val="000000"/>
          <w:sz w:val="24"/>
          <w:szCs w:val="24"/>
          <w:lang w:val="en-US"/>
        </w:rPr>
        <w:t xml:space="preserve"> </w:t>
      </w:r>
      <w:r w:rsidR="003E242C">
        <w:rPr>
          <w:rFonts w:ascii="Times New Roman" w:eastAsia="Times New Roman" w:hAnsi="Times New Roman" w:cs="Times New Roman"/>
          <w:color w:val="000000"/>
          <w:sz w:val="24"/>
          <w:szCs w:val="24"/>
          <w:lang w:val="en-US"/>
        </w:rPr>
        <w:t>computed</w:t>
      </w:r>
      <w:r w:rsidR="00203F86" w:rsidRPr="003010FA">
        <w:rPr>
          <w:rFonts w:ascii="Times New Roman" w:eastAsia="Times New Roman" w:hAnsi="Times New Roman" w:cs="Times New Roman"/>
          <w:color w:val="000000"/>
          <w:sz w:val="24"/>
          <w:szCs w:val="24"/>
          <w:lang w:val="en-US"/>
        </w:rPr>
        <w:t xml:space="preserve">. </w:t>
      </w:r>
      <w:r w:rsidR="009E3A9E">
        <w:rPr>
          <w:rFonts w:ascii="Times New Roman" w:eastAsia="Times New Roman" w:hAnsi="Times New Roman" w:cs="Times New Roman"/>
          <w:color w:val="000000"/>
          <w:sz w:val="24"/>
          <w:szCs w:val="24"/>
          <w:lang w:val="en-US"/>
        </w:rPr>
        <w:t>The</w:t>
      </w:r>
      <w:r w:rsidR="00203F86" w:rsidRPr="003010FA">
        <w:rPr>
          <w:rFonts w:ascii="Times New Roman" w:eastAsia="Times New Roman" w:hAnsi="Times New Roman" w:cs="Times New Roman"/>
          <w:color w:val="000000"/>
          <w:sz w:val="24"/>
          <w:szCs w:val="24"/>
          <w:lang w:val="en-US"/>
        </w:rPr>
        <w:t xml:space="preserve"> program</w:t>
      </w:r>
      <w:r w:rsidR="009E3A9E">
        <w:rPr>
          <w:rFonts w:ascii="Times New Roman" w:eastAsia="Times New Roman" w:hAnsi="Times New Roman" w:cs="Times New Roman"/>
          <w:color w:val="000000"/>
          <w:sz w:val="24"/>
          <w:szCs w:val="24"/>
          <w:lang w:val="en-US"/>
        </w:rPr>
        <w:t xml:space="preserve"> will also</w:t>
      </w:r>
      <w:r w:rsidR="00203F86" w:rsidRPr="003010FA">
        <w:rPr>
          <w:rFonts w:ascii="Times New Roman" w:eastAsia="Times New Roman" w:hAnsi="Times New Roman" w:cs="Times New Roman"/>
          <w:color w:val="000000"/>
          <w:sz w:val="24"/>
          <w:szCs w:val="24"/>
          <w:lang w:val="en-US"/>
        </w:rPr>
        <w:t xml:space="preserve"> create </w:t>
      </w:r>
      <w:r w:rsidR="009E3A9E">
        <w:rPr>
          <w:rFonts w:ascii="Times New Roman" w:eastAsia="Times New Roman" w:hAnsi="Times New Roman" w:cs="Times New Roman"/>
          <w:color w:val="000000"/>
          <w:sz w:val="24"/>
          <w:szCs w:val="24"/>
          <w:lang w:val="en-US"/>
        </w:rPr>
        <w:t xml:space="preserve">a </w:t>
      </w:r>
      <w:r w:rsidR="00203F86" w:rsidRPr="003010FA">
        <w:rPr>
          <w:rFonts w:ascii="Times New Roman" w:eastAsia="Times New Roman" w:hAnsi="Times New Roman" w:cs="Times New Roman"/>
          <w:color w:val="000000"/>
          <w:sz w:val="24"/>
          <w:szCs w:val="24"/>
          <w:lang w:val="en-US"/>
        </w:rPr>
        <w:t xml:space="preserve">time </w:t>
      </w:r>
      <w:r w:rsidR="00F17762">
        <w:rPr>
          <w:rFonts w:ascii="Times New Roman" w:eastAsia="Times New Roman" w:hAnsi="Times New Roman" w:cs="Times New Roman"/>
          <w:color w:val="000000"/>
          <w:sz w:val="24"/>
          <w:szCs w:val="24"/>
          <w:lang w:val="en-US"/>
        </w:rPr>
        <w:t xml:space="preserve">and tag </w:t>
      </w:r>
      <w:r w:rsidR="00203F86" w:rsidRPr="003010FA">
        <w:rPr>
          <w:rFonts w:ascii="Times New Roman" w:eastAsia="Times New Roman" w:hAnsi="Times New Roman" w:cs="Times New Roman"/>
          <w:color w:val="000000"/>
          <w:sz w:val="24"/>
          <w:szCs w:val="24"/>
          <w:lang w:val="en-US"/>
        </w:rPr>
        <w:t xml:space="preserve">label </w:t>
      </w:r>
      <w:r w:rsidR="00F17762">
        <w:rPr>
          <w:rFonts w:ascii="Times New Roman" w:eastAsia="Times New Roman" w:hAnsi="Times New Roman" w:cs="Times New Roman"/>
          <w:color w:val="000000"/>
          <w:sz w:val="24"/>
          <w:szCs w:val="24"/>
          <w:lang w:val="en-US"/>
        </w:rPr>
        <w:t xml:space="preserve">for </w:t>
      </w:r>
      <w:r w:rsidR="00203F86" w:rsidRPr="003010FA">
        <w:rPr>
          <w:rFonts w:ascii="Times New Roman" w:eastAsia="Times New Roman" w:hAnsi="Times New Roman" w:cs="Times New Roman"/>
          <w:color w:val="000000"/>
          <w:sz w:val="24"/>
          <w:szCs w:val="24"/>
          <w:lang w:val="en-US"/>
        </w:rPr>
        <w:t xml:space="preserve">each measurement on file. </w:t>
      </w:r>
      <w:r w:rsidR="00F17762">
        <w:rPr>
          <w:rFonts w:ascii="Times New Roman" w:eastAsia="Times New Roman" w:hAnsi="Times New Roman" w:cs="Times New Roman"/>
          <w:color w:val="000000"/>
          <w:sz w:val="24"/>
          <w:szCs w:val="24"/>
          <w:lang w:val="en-US"/>
        </w:rPr>
        <w:t>In a future iteration of this system, a</w:t>
      </w:r>
      <w:r w:rsidR="00203F86" w:rsidRPr="003010FA">
        <w:rPr>
          <w:rFonts w:ascii="Times New Roman" w:eastAsia="Times New Roman" w:hAnsi="Times New Roman" w:cs="Times New Roman"/>
          <w:color w:val="000000"/>
          <w:sz w:val="24"/>
          <w:szCs w:val="24"/>
          <w:lang w:val="en-US"/>
        </w:rPr>
        <w:t xml:space="preserve"> tag label </w:t>
      </w:r>
      <w:r w:rsidR="00F17762">
        <w:rPr>
          <w:rFonts w:ascii="Times New Roman" w:eastAsia="Times New Roman" w:hAnsi="Times New Roman" w:cs="Times New Roman"/>
          <w:color w:val="000000"/>
          <w:sz w:val="24"/>
          <w:szCs w:val="24"/>
          <w:lang w:val="en-US"/>
        </w:rPr>
        <w:t>will be determined by the approximate time the measurement was made (by referring to the TDMA schedule)</w:t>
      </w:r>
      <w:r w:rsidR="00203F86" w:rsidRPr="003010FA">
        <w:rPr>
          <w:rFonts w:ascii="Times New Roman" w:eastAsia="Times New Roman" w:hAnsi="Times New Roman" w:cs="Times New Roman"/>
          <w:color w:val="000000"/>
          <w:sz w:val="24"/>
          <w:szCs w:val="24"/>
          <w:lang w:val="en-US"/>
        </w:rPr>
        <w:t>. There will be a real time clock onboard to monitor the time and help to create the time</w:t>
      </w:r>
      <w:r w:rsidR="00F17762">
        <w:rPr>
          <w:rFonts w:ascii="Times New Roman" w:eastAsia="Times New Roman" w:hAnsi="Times New Roman" w:cs="Times New Roman"/>
          <w:color w:val="000000"/>
          <w:sz w:val="24"/>
          <w:szCs w:val="24"/>
          <w:lang w:val="en-US"/>
        </w:rPr>
        <w:t xml:space="preserve"> and tag</w:t>
      </w:r>
      <w:r w:rsidR="00203F86" w:rsidRPr="003010FA">
        <w:rPr>
          <w:rFonts w:ascii="Times New Roman" w:eastAsia="Times New Roman" w:hAnsi="Times New Roman" w:cs="Times New Roman"/>
          <w:color w:val="000000"/>
          <w:sz w:val="24"/>
          <w:szCs w:val="24"/>
          <w:lang w:val="en-US"/>
        </w:rPr>
        <w:t xml:space="preserve"> label for each measurement.  </w:t>
      </w:r>
    </w:p>
    <w:p w14:paraId="2AD24CB3" w14:textId="77777777" w:rsidR="00FB4338" w:rsidRPr="00053DF6" w:rsidRDefault="00FB4338" w:rsidP="00FB4338">
      <w:pPr>
        <w:rPr>
          <w:rFonts w:ascii="Times New Roman" w:eastAsia="Times New Roman" w:hAnsi="Times New Roman" w:cs="Times New Roman"/>
          <w:bCs/>
          <w:color w:val="000000"/>
          <w:sz w:val="24"/>
          <w:szCs w:val="24"/>
          <w:lang w:val="en-US"/>
        </w:rPr>
      </w:pPr>
    </w:p>
    <w:p w14:paraId="60D5371B" w14:textId="77777777" w:rsidR="00203F86" w:rsidRPr="00053DF6" w:rsidRDefault="00203F86" w:rsidP="00FB4338">
      <w:pPr>
        <w:rPr>
          <w:rFonts w:ascii="Times New Roman" w:eastAsia="Times New Roman" w:hAnsi="Times New Roman" w:cs="Times New Roman"/>
          <w:sz w:val="24"/>
          <w:szCs w:val="24"/>
          <w:lang w:val="en-US"/>
        </w:rPr>
      </w:pPr>
      <w:r w:rsidRPr="00053DF6">
        <w:rPr>
          <w:rFonts w:ascii="Times New Roman" w:eastAsia="Times New Roman" w:hAnsi="Times New Roman" w:cs="Times New Roman"/>
          <w:bCs/>
          <w:color w:val="000000"/>
          <w:sz w:val="24"/>
          <w:szCs w:val="24"/>
          <w:lang w:val="en-US"/>
        </w:rPr>
        <w:t>V. v</w:t>
      </w:r>
      <w:r w:rsidR="0005754E">
        <w:rPr>
          <w:rFonts w:ascii="Times New Roman" w:eastAsia="Times New Roman" w:hAnsi="Times New Roman" w:cs="Times New Roman"/>
          <w:bCs/>
          <w:color w:val="000000"/>
          <w:sz w:val="24"/>
          <w:szCs w:val="24"/>
          <w:lang w:val="en-US"/>
        </w:rPr>
        <w:t>i</w:t>
      </w:r>
      <w:r w:rsidR="00053DF6" w:rsidRPr="00053DF6">
        <w:rPr>
          <w:rFonts w:ascii="Times New Roman" w:eastAsia="Times New Roman" w:hAnsi="Times New Roman" w:cs="Times New Roman"/>
          <w:bCs/>
          <w:color w:val="000000"/>
          <w:sz w:val="24"/>
          <w:szCs w:val="24"/>
          <w:lang w:val="en-US"/>
        </w:rPr>
        <w:t>i</w:t>
      </w:r>
      <w:r w:rsidRPr="00053DF6">
        <w:rPr>
          <w:rFonts w:ascii="Times New Roman" w:eastAsia="Times New Roman" w:hAnsi="Times New Roman" w:cs="Times New Roman"/>
          <w:bCs/>
          <w:color w:val="000000"/>
          <w:sz w:val="24"/>
          <w:szCs w:val="24"/>
          <w:lang w:val="en-US"/>
        </w:rPr>
        <w:t>. Frequency Hopping and Network Communication</w:t>
      </w:r>
    </w:p>
    <w:p w14:paraId="6EAFFCF8" w14:textId="77777777" w:rsidR="00FB4338" w:rsidRDefault="00FB4338" w:rsidP="00D54FBC">
      <w:pPr>
        <w:rPr>
          <w:rFonts w:ascii="Times New Roman" w:eastAsia="Times New Roman" w:hAnsi="Times New Roman" w:cs="Times New Roman"/>
          <w:sz w:val="24"/>
          <w:szCs w:val="24"/>
        </w:rPr>
      </w:pPr>
    </w:p>
    <w:p w14:paraId="7088A117" w14:textId="77777777" w:rsidR="00C43A2C" w:rsidRDefault="00C43A2C" w:rsidP="00D54FBC">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section overviews the implementation for the Phase 2 system modification mentioned in the Design Objectives section. A frequency hopping protocol will be encoded into the central basestation that will send mobile and ground nodes a list of frequencies and the specific times those frequencies will be transmitted. In this way, the receiving frequency and bandwidth at RTL SDRs can be adjusted according to the frequency sent by a radio tag at a specific time. This central basestation to network communication will also provide a starting point for the TDMA communication protocol to be implemented in a future iteration of this system. </w:t>
      </w:r>
    </w:p>
    <w:p w14:paraId="4498D7E1" w14:textId="77777777" w:rsidR="00C43A2C" w:rsidRDefault="00C43A2C" w:rsidP="00D54FBC">
      <w:pPr>
        <w:rPr>
          <w:rFonts w:ascii="Times New Roman" w:eastAsia="Times New Roman" w:hAnsi="Times New Roman" w:cs="Times New Roman"/>
          <w:sz w:val="24"/>
          <w:szCs w:val="24"/>
        </w:rPr>
      </w:pPr>
    </w:p>
    <w:p w14:paraId="369EBB90" w14:textId="77777777" w:rsidR="008F5226" w:rsidRDefault="00C43A2C" w:rsidP="00FB4338">
      <w:pPr>
        <w:rPr>
          <w:rFonts w:ascii="Times New Roman" w:eastAsia="Times New Roman" w:hAnsi="Times New Roman" w:cs="Times New Roman"/>
          <w:sz w:val="24"/>
          <w:szCs w:val="24"/>
        </w:rPr>
      </w:pPr>
      <w:r>
        <w:rPr>
          <w:rFonts w:ascii="Times New Roman" w:eastAsia="Times New Roman" w:hAnsi="Times New Roman" w:cs="Times New Roman"/>
          <w:sz w:val="24"/>
          <w:szCs w:val="24"/>
        </w:rPr>
        <w:t>Another Phase 2 modification of our</w:t>
      </w:r>
      <w:r w:rsidR="002237C3">
        <w:rPr>
          <w:rFonts w:ascii="Times New Roman" w:eastAsia="Times New Roman" w:hAnsi="Times New Roman" w:cs="Times New Roman"/>
          <w:sz w:val="24"/>
          <w:szCs w:val="24"/>
        </w:rPr>
        <w:t xml:space="preserve"> system</w:t>
      </w:r>
      <w:r>
        <w:rPr>
          <w:rFonts w:ascii="Times New Roman" w:eastAsia="Times New Roman" w:hAnsi="Times New Roman" w:cs="Times New Roman"/>
          <w:sz w:val="24"/>
          <w:szCs w:val="24"/>
        </w:rPr>
        <w:t xml:space="preserve"> entails using an </w:t>
      </w:r>
      <w:r w:rsidR="00502F16">
        <w:rPr>
          <w:rFonts w:ascii="Times New Roman" w:eastAsia="Times New Roman" w:hAnsi="Times New Roman" w:cs="Times New Roman"/>
          <w:sz w:val="24"/>
          <w:szCs w:val="24"/>
        </w:rPr>
        <w:t xml:space="preserve">AoA gap thresholding </w:t>
      </w:r>
      <w:r>
        <w:rPr>
          <w:rFonts w:ascii="Times New Roman" w:eastAsia="Times New Roman" w:hAnsi="Times New Roman" w:cs="Times New Roman"/>
          <w:sz w:val="24"/>
          <w:szCs w:val="24"/>
        </w:rPr>
        <w:t xml:space="preserve">technique </w:t>
      </w:r>
      <w:r w:rsidR="00502F16">
        <w:rPr>
          <w:rFonts w:ascii="Times New Roman" w:eastAsia="Times New Roman" w:hAnsi="Times New Roman" w:cs="Times New Roman"/>
          <w:sz w:val="24"/>
          <w:szCs w:val="24"/>
        </w:rPr>
        <w:t>similar to the method used in [</w:t>
      </w:r>
      <w:r w:rsidR="005A45B0">
        <w:rPr>
          <w:rFonts w:ascii="Times New Roman" w:eastAsia="Times New Roman" w:hAnsi="Times New Roman" w:cs="Times New Roman"/>
          <w:sz w:val="24"/>
          <w:szCs w:val="24"/>
        </w:rPr>
        <w:t>12</w:t>
      </w:r>
      <w:r w:rsidR="00502F1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After the </w:t>
      </w:r>
      <w:r w:rsidR="00AF3006">
        <w:rPr>
          <w:rFonts w:ascii="Times New Roman" w:eastAsia="Times New Roman" w:hAnsi="Times New Roman" w:cs="Times New Roman"/>
          <w:sz w:val="24"/>
          <w:szCs w:val="24"/>
        </w:rPr>
        <w:t>cross correlation</w:t>
      </w:r>
      <w:r>
        <w:rPr>
          <w:rFonts w:ascii="Times New Roman" w:eastAsia="Times New Roman" w:hAnsi="Times New Roman" w:cs="Times New Roman"/>
          <w:sz w:val="24"/>
          <w:szCs w:val="24"/>
        </w:rPr>
        <w:t xml:space="preserve"> step of the software flowchart </w:t>
      </w:r>
      <w:r>
        <w:rPr>
          <w:rFonts w:ascii="Times New Roman" w:eastAsia="Times New Roman" w:hAnsi="Times New Roman" w:cs="Times New Roman"/>
          <w:sz w:val="24"/>
          <w:szCs w:val="24"/>
        </w:rPr>
        <w:lastRenderedPageBreak/>
        <w:t xml:space="preserve">displayed in Figure </w:t>
      </w:r>
      <w:r w:rsidR="00C75587">
        <w:rPr>
          <w:rFonts w:ascii="Times New Roman" w:eastAsia="Times New Roman" w:hAnsi="Times New Roman" w:cs="Times New Roman"/>
          <w:sz w:val="24"/>
          <w:szCs w:val="24"/>
        </w:rPr>
        <w:t>9</w:t>
      </w:r>
      <w:r>
        <w:rPr>
          <w:rFonts w:ascii="Times New Roman" w:eastAsia="Times New Roman" w:hAnsi="Times New Roman" w:cs="Times New Roman"/>
          <w:sz w:val="24"/>
          <w:szCs w:val="24"/>
        </w:rPr>
        <w:t>, data streams will be inputted into</w:t>
      </w:r>
      <w:r w:rsidR="00502F1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a </w:t>
      </w:r>
      <w:r w:rsidR="00502F16">
        <w:rPr>
          <w:rFonts w:ascii="Times New Roman" w:eastAsia="Times New Roman" w:hAnsi="Times New Roman" w:cs="Times New Roman"/>
          <w:sz w:val="24"/>
          <w:szCs w:val="24"/>
        </w:rPr>
        <w:t>conventional Bartlett beamforming</w:t>
      </w:r>
      <w:r>
        <w:rPr>
          <w:rFonts w:ascii="Times New Roman" w:eastAsia="Times New Roman" w:hAnsi="Times New Roman" w:cs="Times New Roman"/>
          <w:sz w:val="24"/>
          <w:szCs w:val="24"/>
        </w:rPr>
        <w:t xml:space="preserve"> algorithm and stored into a </w:t>
      </w:r>
      <w:r w:rsidR="0033332B">
        <w:rPr>
          <w:rFonts w:ascii="Times New Roman" w:eastAsia="Times New Roman" w:hAnsi="Times New Roman" w:cs="Times New Roman"/>
          <w:sz w:val="24"/>
          <w:szCs w:val="24"/>
        </w:rPr>
        <w:t xml:space="preserve">data stream </w:t>
      </w:r>
      <w:r>
        <w:rPr>
          <w:rFonts w:ascii="Times New Roman" w:eastAsia="Times New Roman" w:hAnsi="Times New Roman" w:cs="Times New Roman"/>
          <w:sz w:val="24"/>
          <w:szCs w:val="24"/>
        </w:rPr>
        <w:t>file for possible future use.</w:t>
      </w:r>
      <w:r w:rsidR="00502F1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Using conventional Bartlett beamforming, an</w:t>
      </w:r>
      <w:r w:rsidR="00502F16">
        <w:rPr>
          <w:rFonts w:ascii="Times New Roman" w:eastAsia="Times New Roman" w:hAnsi="Times New Roman" w:cs="Times New Roman"/>
          <w:sz w:val="24"/>
          <w:szCs w:val="24"/>
        </w:rPr>
        <w:t xml:space="preserve"> AoA gap for each consecutive frequency pair</w:t>
      </w:r>
      <w:r>
        <w:rPr>
          <w:rFonts w:ascii="Times New Roman" w:eastAsia="Times New Roman" w:hAnsi="Times New Roman" w:cs="Times New Roman"/>
          <w:sz w:val="24"/>
          <w:szCs w:val="24"/>
        </w:rPr>
        <w:t xml:space="preserve"> in the frequency hopping protocol will be computed and compared. The frequency that yields the lowest AoA gap will determine</w:t>
      </w:r>
      <w:r w:rsidR="0033332B">
        <w:rPr>
          <w:rFonts w:ascii="Times New Roman" w:eastAsia="Times New Roman" w:hAnsi="Times New Roman" w:cs="Times New Roman"/>
          <w:sz w:val="24"/>
          <w:szCs w:val="24"/>
        </w:rPr>
        <w:t xml:space="preserve"> what samples (in the data stream file) should be used in the root MUSIC algorithm. The resulting AoA measurements from the root MUSIC algorithm will be transmitted to the central basestation as described in the previous section.</w:t>
      </w:r>
    </w:p>
    <w:p w14:paraId="028E6194" w14:textId="77777777" w:rsidR="00B1323D" w:rsidRDefault="00B1323D" w:rsidP="00FB4338">
      <w:pPr>
        <w:rPr>
          <w:rFonts w:ascii="Times New Roman" w:eastAsia="Times New Roman" w:hAnsi="Times New Roman" w:cs="Times New Roman"/>
          <w:b/>
          <w:bCs/>
          <w:color w:val="000000"/>
          <w:sz w:val="28"/>
          <w:szCs w:val="28"/>
          <w:lang w:val="en-US"/>
        </w:rPr>
      </w:pPr>
    </w:p>
    <w:p w14:paraId="2B420B36" w14:textId="77777777" w:rsidR="00FB4338" w:rsidRPr="008F5226" w:rsidRDefault="00BB40F4" w:rsidP="00FB4338">
      <w:pPr>
        <w:rPr>
          <w:rFonts w:ascii="Times New Roman" w:eastAsia="Times New Roman" w:hAnsi="Times New Roman" w:cs="Times New Roman"/>
          <w:sz w:val="24"/>
          <w:szCs w:val="24"/>
        </w:rPr>
      </w:pPr>
      <w:r w:rsidRPr="00BB40F4">
        <w:rPr>
          <w:rFonts w:ascii="Times New Roman" w:eastAsia="Times New Roman" w:hAnsi="Times New Roman" w:cs="Times New Roman"/>
          <w:b/>
          <w:bCs/>
          <w:color w:val="000000"/>
          <w:sz w:val="28"/>
          <w:szCs w:val="28"/>
          <w:lang w:val="en-US"/>
        </w:rPr>
        <w:t>VI. Management Plan</w:t>
      </w:r>
      <w:r>
        <w:rPr>
          <w:rFonts w:ascii="Times New Roman" w:eastAsia="Times New Roman" w:hAnsi="Times New Roman" w:cs="Times New Roman"/>
          <w:b/>
          <w:bCs/>
          <w:color w:val="000000"/>
          <w:sz w:val="28"/>
          <w:szCs w:val="28"/>
          <w:lang w:val="en-US"/>
        </w:rPr>
        <w:t xml:space="preserve"> (W: Week)</w:t>
      </w:r>
    </w:p>
    <w:p w14:paraId="1FB4E30C" w14:textId="77777777" w:rsidR="00FB4338" w:rsidRPr="00FB4338" w:rsidRDefault="00FB4338" w:rsidP="00FB4338">
      <w:pPr>
        <w:rPr>
          <w:rFonts w:ascii="Times New Roman" w:eastAsia="Times New Roman" w:hAnsi="Times New Roman" w:cs="Times New Roman"/>
          <w:b/>
          <w:bCs/>
          <w:color w:val="000000"/>
          <w:sz w:val="28"/>
          <w:szCs w:val="28"/>
          <w:lang w:val="en-US"/>
        </w:rPr>
      </w:pPr>
    </w:p>
    <w:tbl>
      <w:tblPr>
        <w:tblStyle w:val="TableGrid"/>
        <w:tblW w:w="0" w:type="auto"/>
        <w:tblLook w:val="04A0" w:firstRow="1" w:lastRow="0" w:firstColumn="1" w:lastColumn="0" w:noHBand="0" w:noVBand="1"/>
      </w:tblPr>
      <w:tblGrid>
        <w:gridCol w:w="4801"/>
        <w:gridCol w:w="563"/>
        <w:gridCol w:w="563"/>
        <w:gridCol w:w="563"/>
        <w:gridCol w:w="596"/>
        <w:gridCol w:w="563"/>
        <w:gridCol w:w="575"/>
        <w:gridCol w:w="563"/>
        <w:gridCol w:w="563"/>
      </w:tblGrid>
      <w:tr w:rsidR="00BB40F4" w14:paraId="6FE84101" w14:textId="77777777" w:rsidTr="00BB40F4">
        <w:tc>
          <w:tcPr>
            <w:tcW w:w="5116" w:type="dxa"/>
          </w:tcPr>
          <w:p w14:paraId="79771853" w14:textId="77777777" w:rsidR="00BB40F4" w:rsidRDefault="00BB40F4" w:rsidP="00D54FBC">
            <w:p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Tasks(Below)</w:t>
            </w:r>
          </w:p>
        </w:tc>
        <w:tc>
          <w:tcPr>
            <w:tcW w:w="243" w:type="dxa"/>
          </w:tcPr>
          <w:p w14:paraId="68ED279A" w14:textId="77777777" w:rsidR="00BB40F4" w:rsidRDefault="00BB40F4" w:rsidP="00D54FBC">
            <w:p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W1</w:t>
            </w:r>
          </w:p>
        </w:tc>
        <w:tc>
          <w:tcPr>
            <w:tcW w:w="563" w:type="dxa"/>
          </w:tcPr>
          <w:p w14:paraId="6D153E19" w14:textId="77777777" w:rsidR="00BB40F4" w:rsidRDefault="00BB40F4" w:rsidP="00D54FBC">
            <w:p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W2</w:t>
            </w:r>
          </w:p>
        </w:tc>
        <w:tc>
          <w:tcPr>
            <w:tcW w:w="563" w:type="dxa"/>
          </w:tcPr>
          <w:p w14:paraId="62FC2849" w14:textId="77777777" w:rsidR="00BB40F4" w:rsidRDefault="00BB40F4" w:rsidP="00D54FBC">
            <w:p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W3</w:t>
            </w:r>
          </w:p>
        </w:tc>
        <w:tc>
          <w:tcPr>
            <w:tcW w:w="600" w:type="dxa"/>
          </w:tcPr>
          <w:p w14:paraId="7EA2653D" w14:textId="77777777" w:rsidR="00BB40F4" w:rsidRDefault="00BB40F4" w:rsidP="00D54FBC">
            <w:p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W4</w:t>
            </w:r>
          </w:p>
        </w:tc>
        <w:tc>
          <w:tcPr>
            <w:tcW w:w="563" w:type="dxa"/>
          </w:tcPr>
          <w:p w14:paraId="3712C481" w14:textId="77777777" w:rsidR="00BB40F4" w:rsidRDefault="00BB40F4" w:rsidP="00D54FBC">
            <w:p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W5</w:t>
            </w:r>
          </w:p>
        </w:tc>
        <w:tc>
          <w:tcPr>
            <w:tcW w:w="576" w:type="dxa"/>
          </w:tcPr>
          <w:p w14:paraId="66095FB4" w14:textId="77777777" w:rsidR="00BB40F4" w:rsidRDefault="00BB40F4" w:rsidP="00D54FBC">
            <w:p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W6</w:t>
            </w:r>
          </w:p>
        </w:tc>
        <w:tc>
          <w:tcPr>
            <w:tcW w:w="563" w:type="dxa"/>
          </w:tcPr>
          <w:p w14:paraId="10A96A3D" w14:textId="77777777" w:rsidR="00BB40F4" w:rsidRDefault="00BB40F4" w:rsidP="00D54FBC">
            <w:p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W7</w:t>
            </w:r>
          </w:p>
        </w:tc>
        <w:tc>
          <w:tcPr>
            <w:tcW w:w="563" w:type="dxa"/>
          </w:tcPr>
          <w:p w14:paraId="4E5D6493" w14:textId="77777777" w:rsidR="00BB40F4" w:rsidRDefault="00BB40F4" w:rsidP="00D54FBC">
            <w:p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W8</w:t>
            </w:r>
          </w:p>
        </w:tc>
      </w:tr>
      <w:tr w:rsidR="001A5720" w14:paraId="3F157707" w14:textId="77777777" w:rsidTr="002A6317">
        <w:tc>
          <w:tcPr>
            <w:tcW w:w="5116" w:type="dxa"/>
          </w:tcPr>
          <w:p w14:paraId="3C12A8E4" w14:textId="77777777" w:rsidR="001A5720" w:rsidRDefault="001A5720" w:rsidP="00D54FBC">
            <w:p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Phase 1</w:t>
            </w:r>
          </w:p>
        </w:tc>
        <w:tc>
          <w:tcPr>
            <w:tcW w:w="243" w:type="dxa"/>
            <w:shd w:val="clear" w:color="auto" w:fill="D9D9D9" w:themeFill="background1" w:themeFillShade="D9"/>
          </w:tcPr>
          <w:p w14:paraId="32E61177" w14:textId="77777777" w:rsidR="001A5720" w:rsidRDefault="001A5720" w:rsidP="00D54FBC">
            <w:pPr>
              <w:spacing w:line="276" w:lineRule="auto"/>
              <w:rPr>
                <w:rFonts w:ascii="Times New Roman" w:eastAsia="Times New Roman" w:hAnsi="Times New Roman" w:cs="Times New Roman"/>
                <w:sz w:val="24"/>
                <w:szCs w:val="24"/>
              </w:rPr>
            </w:pPr>
          </w:p>
        </w:tc>
        <w:tc>
          <w:tcPr>
            <w:tcW w:w="563" w:type="dxa"/>
            <w:shd w:val="clear" w:color="auto" w:fill="D9D9D9" w:themeFill="background1" w:themeFillShade="D9"/>
          </w:tcPr>
          <w:p w14:paraId="3F38C584" w14:textId="77777777" w:rsidR="001A5720" w:rsidRDefault="001A5720" w:rsidP="00D54FBC">
            <w:pPr>
              <w:spacing w:line="276" w:lineRule="auto"/>
              <w:rPr>
                <w:rFonts w:ascii="Times New Roman" w:eastAsia="Times New Roman" w:hAnsi="Times New Roman" w:cs="Times New Roman"/>
                <w:sz w:val="24"/>
                <w:szCs w:val="24"/>
              </w:rPr>
            </w:pPr>
          </w:p>
        </w:tc>
        <w:tc>
          <w:tcPr>
            <w:tcW w:w="563" w:type="dxa"/>
            <w:shd w:val="clear" w:color="auto" w:fill="D9D9D9" w:themeFill="background1" w:themeFillShade="D9"/>
          </w:tcPr>
          <w:p w14:paraId="7FFE3722" w14:textId="77777777" w:rsidR="001A5720" w:rsidRDefault="001A5720" w:rsidP="00D54FBC">
            <w:pPr>
              <w:spacing w:line="276" w:lineRule="auto"/>
              <w:rPr>
                <w:rFonts w:ascii="Times New Roman" w:eastAsia="Times New Roman" w:hAnsi="Times New Roman" w:cs="Times New Roman"/>
                <w:sz w:val="24"/>
                <w:szCs w:val="24"/>
              </w:rPr>
            </w:pPr>
          </w:p>
        </w:tc>
        <w:tc>
          <w:tcPr>
            <w:tcW w:w="600" w:type="dxa"/>
            <w:shd w:val="clear" w:color="auto" w:fill="D9D9D9" w:themeFill="background1" w:themeFillShade="D9"/>
          </w:tcPr>
          <w:p w14:paraId="56961FEA" w14:textId="77777777" w:rsidR="001A5720" w:rsidRDefault="001A5720" w:rsidP="00D54FBC">
            <w:pPr>
              <w:spacing w:line="276" w:lineRule="auto"/>
              <w:rPr>
                <w:rFonts w:ascii="Times New Roman" w:eastAsia="Times New Roman" w:hAnsi="Times New Roman" w:cs="Times New Roman"/>
                <w:sz w:val="24"/>
                <w:szCs w:val="24"/>
              </w:rPr>
            </w:pPr>
          </w:p>
        </w:tc>
        <w:tc>
          <w:tcPr>
            <w:tcW w:w="563" w:type="dxa"/>
            <w:shd w:val="clear" w:color="auto" w:fill="D9D9D9" w:themeFill="background1" w:themeFillShade="D9"/>
          </w:tcPr>
          <w:p w14:paraId="58534AEB" w14:textId="77777777" w:rsidR="001A5720" w:rsidRDefault="001A5720" w:rsidP="00D54FBC">
            <w:pPr>
              <w:spacing w:line="276" w:lineRule="auto"/>
              <w:rPr>
                <w:rFonts w:ascii="Times New Roman" w:eastAsia="Times New Roman" w:hAnsi="Times New Roman" w:cs="Times New Roman"/>
                <w:sz w:val="24"/>
                <w:szCs w:val="24"/>
              </w:rPr>
            </w:pPr>
          </w:p>
        </w:tc>
        <w:tc>
          <w:tcPr>
            <w:tcW w:w="576" w:type="dxa"/>
          </w:tcPr>
          <w:p w14:paraId="0E6DFD54" w14:textId="77777777" w:rsidR="001A5720" w:rsidRDefault="001A5720" w:rsidP="00D54FBC">
            <w:pPr>
              <w:spacing w:line="276" w:lineRule="auto"/>
              <w:rPr>
                <w:rFonts w:ascii="Times New Roman" w:eastAsia="Times New Roman" w:hAnsi="Times New Roman" w:cs="Times New Roman"/>
                <w:sz w:val="24"/>
                <w:szCs w:val="24"/>
              </w:rPr>
            </w:pPr>
          </w:p>
        </w:tc>
        <w:tc>
          <w:tcPr>
            <w:tcW w:w="563" w:type="dxa"/>
          </w:tcPr>
          <w:p w14:paraId="2C9C3ED5" w14:textId="77777777" w:rsidR="001A5720" w:rsidRDefault="001A5720" w:rsidP="00D54FBC">
            <w:pPr>
              <w:spacing w:line="276" w:lineRule="auto"/>
              <w:rPr>
                <w:rFonts w:ascii="Times New Roman" w:eastAsia="Times New Roman" w:hAnsi="Times New Roman" w:cs="Times New Roman"/>
                <w:sz w:val="24"/>
                <w:szCs w:val="24"/>
              </w:rPr>
            </w:pPr>
          </w:p>
        </w:tc>
        <w:tc>
          <w:tcPr>
            <w:tcW w:w="563" w:type="dxa"/>
          </w:tcPr>
          <w:p w14:paraId="01233784" w14:textId="77777777" w:rsidR="001A5720" w:rsidRDefault="001A5720" w:rsidP="00D54FBC">
            <w:pPr>
              <w:spacing w:line="276" w:lineRule="auto"/>
              <w:rPr>
                <w:rFonts w:ascii="Times New Roman" w:eastAsia="Times New Roman" w:hAnsi="Times New Roman" w:cs="Times New Roman"/>
                <w:sz w:val="24"/>
                <w:szCs w:val="24"/>
              </w:rPr>
            </w:pPr>
          </w:p>
        </w:tc>
      </w:tr>
      <w:tr w:rsidR="00BB40F4" w14:paraId="584B6712" w14:textId="77777777" w:rsidTr="00FE2F36">
        <w:tc>
          <w:tcPr>
            <w:tcW w:w="5116" w:type="dxa"/>
          </w:tcPr>
          <w:p w14:paraId="35842A9A" w14:textId="77777777" w:rsidR="00BB40F4" w:rsidRDefault="00BB40F4" w:rsidP="00D54FBC">
            <w:p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Hardware Configuration and Checking</w:t>
            </w:r>
          </w:p>
        </w:tc>
        <w:tc>
          <w:tcPr>
            <w:tcW w:w="243" w:type="dxa"/>
            <w:shd w:val="clear" w:color="auto" w:fill="D6E3BC" w:themeFill="accent3" w:themeFillTint="66"/>
          </w:tcPr>
          <w:p w14:paraId="2A6319D5" w14:textId="77777777" w:rsidR="00BB40F4" w:rsidRDefault="00BB40F4" w:rsidP="00D54FBC">
            <w:pPr>
              <w:spacing w:line="276" w:lineRule="auto"/>
              <w:rPr>
                <w:rFonts w:ascii="Times New Roman" w:eastAsia="Times New Roman" w:hAnsi="Times New Roman" w:cs="Times New Roman"/>
                <w:sz w:val="24"/>
                <w:szCs w:val="24"/>
              </w:rPr>
            </w:pPr>
          </w:p>
        </w:tc>
        <w:tc>
          <w:tcPr>
            <w:tcW w:w="563" w:type="dxa"/>
            <w:shd w:val="clear" w:color="auto" w:fill="D6E3BC" w:themeFill="accent3" w:themeFillTint="66"/>
          </w:tcPr>
          <w:p w14:paraId="36E2C996" w14:textId="77777777" w:rsidR="00BB40F4" w:rsidRDefault="00BB40F4" w:rsidP="00D54FBC">
            <w:pPr>
              <w:spacing w:line="276" w:lineRule="auto"/>
              <w:rPr>
                <w:rFonts w:ascii="Times New Roman" w:eastAsia="Times New Roman" w:hAnsi="Times New Roman" w:cs="Times New Roman"/>
                <w:sz w:val="24"/>
                <w:szCs w:val="24"/>
              </w:rPr>
            </w:pPr>
          </w:p>
        </w:tc>
        <w:tc>
          <w:tcPr>
            <w:tcW w:w="563" w:type="dxa"/>
          </w:tcPr>
          <w:p w14:paraId="355C44BA" w14:textId="77777777" w:rsidR="00BB40F4" w:rsidRDefault="00BB40F4" w:rsidP="00D54FBC">
            <w:pPr>
              <w:spacing w:line="276" w:lineRule="auto"/>
              <w:rPr>
                <w:rFonts w:ascii="Times New Roman" w:eastAsia="Times New Roman" w:hAnsi="Times New Roman" w:cs="Times New Roman"/>
                <w:sz w:val="24"/>
                <w:szCs w:val="24"/>
              </w:rPr>
            </w:pPr>
          </w:p>
        </w:tc>
        <w:tc>
          <w:tcPr>
            <w:tcW w:w="600" w:type="dxa"/>
          </w:tcPr>
          <w:p w14:paraId="2FC5671E" w14:textId="77777777" w:rsidR="00BB40F4" w:rsidRDefault="00BB40F4" w:rsidP="00D54FBC">
            <w:pPr>
              <w:spacing w:line="276" w:lineRule="auto"/>
              <w:rPr>
                <w:rFonts w:ascii="Times New Roman" w:eastAsia="Times New Roman" w:hAnsi="Times New Roman" w:cs="Times New Roman"/>
                <w:sz w:val="24"/>
                <w:szCs w:val="24"/>
              </w:rPr>
            </w:pPr>
          </w:p>
        </w:tc>
        <w:tc>
          <w:tcPr>
            <w:tcW w:w="563" w:type="dxa"/>
          </w:tcPr>
          <w:p w14:paraId="4311B1AE" w14:textId="77777777" w:rsidR="00BB40F4" w:rsidRDefault="00BB40F4" w:rsidP="00D54FBC">
            <w:pPr>
              <w:spacing w:line="276" w:lineRule="auto"/>
              <w:rPr>
                <w:rFonts w:ascii="Times New Roman" w:eastAsia="Times New Roman" w:hAnsi="Times New Roman" w:cs="Times New Roman"/>
                <w:sz w:val="24"/>
                <w:szCs w:val="24"/>
              </w:rPr>
            </w:pPr>
          </w:p>
        </w:tc>
        <w:tc>
          <w:tcPr>
            <w:tcW w:w="576" w:type="dxa"/>
          </w:tcPr>
          <w:p w14:paraId="18DA3A81" w14:textId="77777777" w:rsidR="00BB40F4" w:rsidRDefault="00BB40F4" w:rsidP="00D54FBC">
            <w:pPr>
              <w:spacing w:line="276" w:lineRule="auto"/>
              <w:rPr>
                <w:rFonts w:ascii="Times New Roman" w:eastAsia="Times New Roman" w:hAnsi="Times New Roman" w:cs="Times New Roman"/>
                <w:sz w:val="24"/>
                <w:szCs w:val="24"/>
              </w:rPr>
            </w:pPr>
          </w:p>
        </w:tc>
        <w:tc>
          <w:tcPr>
            <w:tcW w:w="563" w:type="dxa"/>
          </w:tcPr>
          <w:p w14:paraId="0703159F" w14:textId="77777777" w:rsidR="00BB40F4" w:rsidRDefault="00BB40F4" w:rsidP="00D54FBC">
            <w:pPr>
              <w:spacing w:line="276" w:lineRule="auto"/>
              <w:rPr>
                <w:rFonts w:ascii="Times New Roman" w:eastAsia="Times New Roman" w:hAnsi="Times New Roman" w:cs="Times New Roman"/>
                <w:sz w:val="24"/>
                <w:szCs w:val="24"/>
              </w:rPr>
            </w:pPr>
          </w:p>
        </w:tc>
        <w:tc>
          <w:tcPr>
            <w:tcW w:w="563" w:type="dxa"/>
          </w:tcPr>
          <w:p w14:paraId="1C61356D" w14:textId="77777777" w:rsidR="00BB40F4" w:rsidRDefault="00BB40F4" w:rsidP="00D54FBC">
            <w:pPr>
              <w:spacing w:line="276" w:lineRule="auto"/>
              <w:rPr>
                <w:rFonts w:ascii="Times New Roman" w:eastAsia="Times New Roman" w:hAnsi="Times New Roman" w:cs="Times New Roman"/>
                <w:sz w:val="24"/>
                <w:szCs w:val="24"/>
              </w:rPr>
            </w:pPr>
          </w:p>
        </w:tc>
      </w:tr>
      <w:tr w:rsidR="00BB40F4" w14:paraId="5DBC4301" w14:textId="77777777" w:rsidTr="00FE2F36">
        <w:tc>
          <w:tcPr>
            <w:tcW w:w="5116" w:type="dxa"/>
          </w:tcPr>
          <w:p w14:paraId="5FBDFA86" w14:textId="77777777" w:rsidR="00BB40F4" w:rsidRPr="00BB40F4" w:rsidRDefault="00BB40F4" w:rsidP="00D54FBC">
            <w:pPr>
              <w:spacing w:line="276" w:lineRule="auto"/>
              <w:ind w:left="360"/>
              <w:rPr>
                <w:rFonts w:ascii="Times New Roman" w:eastAsia="Times New Roman" w:hAnsi="Times New Roman" w:cs="Times New Roman"/>
                <w:sz w:val="24"/>
                <w:szCs w:val="24"/>
              </w:rPr>
            </w:pPr>
            <w:r w:rsidRPr="00BB40F4">
              <w:rPr>
                <w:rFonts w:ascii="Times New Roman" w:eastAsia="Times New Roman" w:hAnsi="Times New Roman" w:cs="Times New Roman"/>
                <w:sz w:val="24"/>
                <w:szCs w:val="24"/>
              </w:rPr>
              <w:t>1.</w:t>
            </w:r>
            <w:r>
              <w:rPr>
                <w:rFonts w:ascii="Times New Roman" w:eastAsia="Times New Roman" w:hAnsi="Times New Roman" w:cs="Times New Roman"/>
                <w:sz w:val="24"/>
                <w:szCs w:val="24"/>
              </w:rPr>
              <w:t xml:space="preserve"> </w:t>
            </w:r>
            <w:r w:rsidRPr="00BB40F4">
              <w:rPr>
                <w:rFonts w:ascii="Times New Roman" w:eastAsia="Times New Roman" w:hAnsi="Times New Roman" w:cs="Times New Roman"/>
                <w:sz w:val="24"/>
                <w:szCs w:val="24"/>
              </w:rPr>
              <w:t>Clock Card I2</w:t>
            </w:r>
            <w:r>
              <w:rPr>
                <w:rFonts w:ascii="Times New Roman" w:eastAsia="Times New Roman" w:hAnsi="Times New Roman" w:cs="Times New Roman"/>
                <w:sz w:val="24"/>
                <w:szCs w:val="24"/>
              </w:rPr>
              <w:t>C Integration</w:t>
            </w:r>
          </w:p>
        </w:tc>
        <w:tc>
          <w:tcPr>
            <w:tcW w:w="243" w:type="dxa"/>
            <w:shd w:val="clear" w:color="auto" w:fill="D6E3BC" w:themeFill="accent3" w:themeFillTint="66"/>
          </w:tcPr>
          <w:p w14:paraId="1640D07B" w14:textId="77777777" w:rsidR="00BB40F4" w:rsidRDefault="00BB40F4" w:rsidP="00D54FBC">
            <w:pPr>
              <w:spacing w:line="276" w:lineRule="auto"/>
              <w:rPr>
                <w:rFonts w:ascii="Times New Roman" w:eastAsia="Times New Roman" w:hAnsi="Times New Roman" w:cs="Times New Roman"/>
                <w:sz w:val="24"/>
                <w:szCs w:val="24"/>
              </w:rPr>
            </w:pPr>
          </w:p>
        </w:tc>
        <w:tc>
          <w:tcPr>
            <w:tcW w:w="563" w:type="dxa"/>
            <w:shd w:val="clear" w:color="auto" w:fill="D6E3BC" w:themeFill="accent3" w:themeFillTint="66"/>
          </w:tcPr>
          <w:p w14:paraId="4F8AC471" w14:textId="77777777" w:rsidR="00BB40F4" w:rsidRDefault="00BB40F4" w:rsidP="00D54FBC">
            <w:pPr>
              <w:spacing w:line="276" w:lineRule="auto"/>
              <w:rPr>
                <w:rFonts w:ascii="Times New Roman" w:eastAsia="Times New Roman" w:hAnsi="Times New Roman" w:cs="Times New Roman"/>
                <w:sz w:val="24"/>
                <w:szCs w:val="24"/>
              </w:rPr>
            </w:pPr>
          </w:p>
        </w:tc>
        <w:tc>
          <w:tcPr>
            <w:tcW w:w="563" w:type="dxa"/>
          </w:tcPr>
          <w:p w14:paraId="199F0103" w14:textId="77777777" w:rsidR="00BB40F4" w:rsidRDefault="00BB40F4" w:rsidP="00D54FBC">
            <w:pPr>
              <w:spacing w:line="276" w:lineRule="auto"/>
              <w:rPr>
                <w:rFonts w:ascii="Times New Roman" w:eastAsia="Times New Roman" w:hAnsi="Times New Roman" w:cs="Times New Roman"/>
                <w:sz w:val="24"/>
                <w:szCs w:val="24"/>
              </w:rPr>
            </w:pPr>
          </w:p>
        </w:tc>
        <w:tc>
          <w:tcPr>
            <w:tcW w:w="600" w:type="dxa"/>
          </w:tcPr>
          <w:p w14:paraId="03F6A164" w14:textId="77777777" w:rsidR="00BB40F4" w:rsidRDefault="00BB40F4" w:rsidP="00D54FBC">
            <w:pPr>
              <w:spacing w:line="276" w:lineRule="auto"/>
              <w:rPr>
                <w:rFonts w:ascii="Times New Roman" w:eastAsia="Times New Roman" w:hAnsi="Times New Roman" w:cs="Times New Roman"/>
                <w:sz w:val="24"/>
                <w:szCs w:val="24"/>
              </w:rPr>
            </w:pPr>
          </w:p>
        </w:tc>
        <w:tc>
          <w:tcPr>
            <w:tcW w:w="563" w:type="dxa"/>
          </w:tcPr>
          <w:p w14:paraId="279A2FE1" w14:textId="77777777" w:rsidR="00BB40F4" w:rsidRDefault="00BB40F4" w:rsidP="00D54FBC">
            <w:pPr>
              <w:spacing w:line="276" w:lineRule="auto"/>
              <w:rPr>
                <w:rFonts w:ascii="Times New Roman" w:eastAsia="Times New Roman" w:hAnsi="Times New Roman" w:cs="Times New Roman"/>
                <w:sz w:val="24"/>
                <w:szCs w:val="24"/>
              </w:rPr>
            </w:pPr>
          </w:p>
        </w:tc>
        <w:tc>
          <w:tcPr>
            <w:tcW w:w="576" w:type="dxa"/>
          </w:tcPr>
          <w:p w14:paraId="612B8734" w14:textId="77777777" w:rsidR="00BB40F4" w:rsidRDefault="00BB40F4" w:rsidP="00D54FBC">
            <w:pPr>
              <w:spacing w:line="276" w:lineRule="auto"/>
              <w:rPr>
                <w:rFonts w:ascii="Times New Roman" w:eastAsia="Times New Roman" w:hAnsi="Times New Roman" w:cs="Times New Roman"/>
                <w:sz w:val="24"/>
                <w:szCs w:val="24"/>
              </w:rPr>
            </w:pPr>
          </w:p>
        </w:tc>
        <w:tc>
          <w:tcPr>
            <w:tcW w:w="563" w:type="dxa"/>
          </w:tcPr>
          <w:p w14:paraId="5DEEC622" w14:textId="77777777" w:rsidR="00BB40F4" w:rsidRDefault="00BB40F4" w:rsidP="00D54FBC">
            <w:pPr>
              <w:spacing w:line="276" w:lineRule="auto"/>
              <w:rPr>
                <w:rFonts w:ascii="Times New Roman" w:eastAsia="Times New Roman" w:hAnsi="Times New Roman" w:cs="Times New Roman"/>
                <w:sz w:val="24"/>
                <w:szCs w:val="24"/>
              </w:rPr>
            </w:pPr>
          </w:p>
        </w:tc>
        <w:tc>
          <w:tcPr>
            <w:tcW w:w="563" w:type="dxa"/>
          </w:tcPr>
          <w:p w14:paraId="2C33E3F0" w14:textId="77777777" w:rsidR="00BB40F4" w:rsidRDefault="00BB40F4" w:rsidP="00D54FBC">
            <w:pPr>
              <w:spacing w:line="276" w:lineRule="auto"/>
              <w:rPr>
                <w:rFonts w:ascii="Times New Roman" w:eastAsia="Times New Roman" w:hAnsi="Times New Roman" w:cs="Times New Roman"/>
                <w:sz w:val="24"/>
                <w:szCs w:val="24"/>
              </w:rPr>
            </w:pPr>
          </w:p>
        </w:tc>
      </w:tr>
      <w:tr w:rsidR="00BB40F4" w14:paraId="0507EF74" w14:textId="77777777" w:rsidTr="00FE2F36">
        <w:tc>
          <w:tcPr>
            <w:tcW w:w="5116" w:type="dxa"/>
          </w:tcPr>
          <w:p w14:paraId="1A636EE2" w14:textId="77777777" w:rsidR="00BB40F4" w:rsidRDefault="00BB40F4" w:rsidP="00D54FBC">
            <w:pPr>
              <w:spacing w:line="276"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2. Noise Source Input and monitoring RF Switching between noise and SDR sources</w:t>
            </w:r>
          </w:p>
        </w:tc>
        <w:tc>
          <w:tcPr>
            <w:tcW w:w="243" w:type="dxa"/>
            <w:shd w:val="clear" w:color="auto" w:fill="D6E3BC" w:themeFill="accent3" w:themeFillTint="66"/>
          </w:tcPr>
          <w:p w14:paraId="73A18EB1" w14:textId="77777777" w:rsidR="00BB40F4" w:rsidRDefault="00BB40F4" w:rsidP="00D54FBC">
            <w:pPr>
              <w:spacing w:line="276" w:lineRule="auto"/>
              <w:rPr>
                <w:rFonts w:ascii="Times New Roman" w:eastAsia="Times New Roman" w:hAnsi="Times New Roman" w:cs="Times New Roman"/>
                <w:sz w:val="24"/>
                <w:szCs w:val="24"/>
              </w:rPr>
            </w:pPr>
          </w:p>
        </w:tc>
        <w:tc>
          <w:tcPr>
            <w:tcW w:w="563" w:type="dxa"/>
            <w:shd w:val="clear" w:color="auto" w:fill="D6E3BC" w:themeFill="accent3" w:themeFillTint="66"/>
          </w:tcPr>
          <w:p w14:paraId="17EC1E27" w14:textId="77777777" w:rsidR="00BB40F4" w:rsidRDefault="00BB40F4" w:rsidP="00D54FBC">
            <w:pPr>
              <w:spacing w:line="276" w:lineRule="auto"/>
              <w:rPr>
                <w:rFonts w:ascii="Times New Roman" w:eastAsia="Times New Roman" w:hAnsi="Times New Roman" w:cs="Times New Roman"/>
                <w:sz w:val="24"/>
                <w:szCs w:val="24"/>
              </w:rPr>
            </w:pPr>
          </w:p>
        </w:tc>
        <w:tc>
          <w:tcPr>
            <w:tcW w:w="563" w:type="dxa"/>
          </w:tcPr>
          <w:p w14:paraId="584D8FC4" w14:textId="77777777" w:rsidR="00BB40F4" w:rsidRDefault="00BB40F4" w:rsidP="00D54FBC">
            <w:pPr>
              <w:spacing w:line="276" w:lineRule="auto"/>
              <w:rPr>
                <w:rFonts w:ascii="Times New Roman" w:eastAsia="Times New Roman" w:hAnsi="Times New Roman" w:cs="Times New Roman"/>
                <w:sz w:val="24"/>
                <w:szCs w:val="24"/>
              </w:rPr>
            </w:pPr>
          </w:p>
        </w:tc>
        <w:tc>
          <w:tcPr>
            <w:tcW w:w="600" w:type="dxa"/>
          </w:tcPr>
          <w:p w14:paraId="329124A0" w14:textId="77777777" w:rsidR="00BB40F4" w:rsidRDefault="00BB40F4" w:rsidP="00D54FBC">
            <w:pPr>
              <w:spacing w:line="276" w:lineRule="auto"/>
              <w:rPr>
                <w:rFonts w:ascii="Times New Roman" w:eastAsia="Times New Roman" w:hAnsi="Times New Roman" w:cs="Times New Roman"/>
                <w:sz w:val="24"/>
                <w:szCs w:val="24"/>
              </w:rPr>
            </w:pPr>
          </w:p>
        </w:tc>
        <w:tc>
          <w:tcPr>
            <w:tcW w:w="563" w:type="dxa"/>
          </w:tcPr>
          <w:p w14:paraId="0536E07A" w14:textId="77777777" w:rsidR="00BB40F4" w:rsidRDefault="00BB40F4" w:rsidP="00D54FBC">
            <w:pPr>
              <w:spacing w:line="276" w:lineRule="auto"/>
              <w:rPr>
                <w:rFonts w:ascii="Times New Roman" w:eastAsia="Times New Roman" w:hAnsi="Times New Roman" w:cs="Times New Roman"/>
                <w:sz w:val="24"/>
                <w:szCs w:val="24"/>
              </w:rPr>
            </w:pPr>
          </w:p>
        </w:tc>
        <w:tc>
          <w:tcPr>
            <w:tcW w:w="576" w:type="dxa"/>
          </w:tcPr>
          <w:p w14:paraId="254E4D56" w14:textId="77777777" w:rsidR="00BB40F4" w:rsidRDefault="00BB40F4" w:rsidP="00D54FBC">
            <w:pPr>
              <w:spacing w:line="276" w:lineRule="auto"/>
              <w:rPr>
                <w:rFonts w:ascii="Times New Roman" w:eastAsia="Times New Roman" w:hAnsi="Times New Roman" w:cs="Times New Roman"/>
                <w:sz w:val="24"/>
                <w:szCs w:val="24"/>
              </w:rPr>
            </w:pPr>
          </w:p>
        </w:tc>
        <w:tc>
          <w:tcPr>
            <w:tcW w:w="563" w:type="dxa"/>
          </w:tcPr>
          <w:p w14:paraId="47F9ABBE" w14:textId="77777777" w:rsidR="00BB40F4" w:rsidRDefault="00BB40F4" w:rsidP="00D54FBC">
            <w:pPr>
              <w:spacing w:line="276" w:lineRule="auto"/>
              <w:rPr>
                <w:rFonts w:ascii="Times New Roman" w:eastAsia="Times New Roman" w:hAnsi="Times New Roman" w:cs="Times New Roman"/>
                <w:sz w:val="24"/>
                <w:szCs w:val="24"/>
              </w:rPr>
            </w:pPr>
          </w:p>
        </w:tc>
        <w:tc>
          <w:tcPr>
            <w:tcW w:w="563" w:type="dxa"/>
          </w:tcPr>
          <w:p w14:paraId="503E6726" w14:textId="77777777" w:rsidR="00BB40F4" w:rsidRDefault="00BB40F4" w:rsidP="00D54FBC">
            <w:pPr>
              <w:spacing w:line="276" w:lineRule="auto"/>
              <w:rPr>
                <w:rFonts w:ascii="Times New Roman" w:eastAsia="Times New Roman" w:hAnsi="Times New Roman" w:cs="Times New Roman"/>
                <w:sz w:val="24"/>
                <w:szCs w:val="24"/>
              </w:rPr>
            </w:pPr>
          </w:p>
        </w:tc>
      </w:tr>
      <w:tr w:rsidR="00BB40F4" w14:paraId="7622F5E7" w14:textId="77777777" w:rsidTr="002A6317">
        <w:tc>
          <w:tcPr>
            <w:tcW w:w="5116" w:type="dxa"/>
          </w:tcPr>
          <w:p w14:paraId="1C79F608" w14:textId="77777777" w:rsidR="00BB40F4" w:rsidRDefault="00BB40F4" w:rsidP="00D54FBC">
            <w:p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Software Setup</w:t>
            </w:r>
          </w:p>
        </w:tc>
        <w:tc>
          <w:tcPr>
            <w:tcW w:w="243" w:type="dxa"/>
            <w:shd w:val="clear" w:color="auto" w:fill="B6DDE8" w:themeFill="accent5" w:themeFillTint="66"/>
          </w:tcPr>
          <w:p w14:paraId="0DE04FED" w14:textId="77777777" w:rsidR="00BB40F4" w:rsidRDefault="00BB40F4" w:rsidP="00D54FBC">
            <w:pPr>
              <w:spacing w:line="276" w:lineRule="auto"/>
              <w:rPr>
                <w:rFonts w:ascii="Times New Roman" w:eastAsia="Times New Roman" w:hAnsi="Times New Roman" w:cs="Times New Roman"/>
                <w:sz w:val="24"/>
                <w:szCs w:val="24"/>
              </w:rPr>
            </w:pPr>
          </w:p>
        </w:tc>
        <w:tc>
          <w:tcPr>
            <w:tcW w:w="563" w:type="dxa"/>
            <w:shd w:val="clear" w:color="auto" w:fill="B6DDE8" w:themeFill="accent5" w:themeFillTint="66"/>
          </w:tcPr>
          <w:p w14:paraId="7166E15B" w14:textId="77777777" w:rsidR="00BB40F4" w:rsidRDefault="00BB40F4" w:rsidP="00D54FBC">
            <w:pPr>
              <w:spacing w:line="276" w:lineRule="auto"/>
              <w:rPr>
                <w:rFonts w:ascii="Times New Roman" w:eastAsia="Times New Roman" w:hAnsi="Times New Roman" w:cs="Times New Roman"/>
                <w:sz w:val="24"/>
                <w:szCs w:val="24"/>
              </w:rPr>
            </w:pPr>
          </w:p>
        </w:tc>
        <w:tc>
          <w:tcPr>
            <w:tcW w:w="563" w:type="dxa"/>
            <w:shd w:val="clear" w:color="auto" w:fill="B6DDE8" w:themeFill="accent5" w:themeFillTint="66"/>
          </w:tcPr>
          <w:p w14:paraId="12E04AFC" w14:textId="77777777" w:rsidR="00BB40F4" w:rsidRDefault="00BB40F4" w:rsidP="00D54FBC">
            <w:pPr>
              <w:spacing w:line="276" w:lineRule="auto"/>
              <w:rPr>
                <w:rFonts w:ascii="Times New Roman" w:eastAsia="Times New Roman" w:hAnsi="Times New Roman" w:cs="Times New Roman"/>
                <w:sz w:val="24"/>
                <w:szCs w:val="24"/>
              </w:rPr>
            </w:pPr>
          </w:p>
        </w:tc>
        <w:tc>
          <w:tcPr>
            <w:tcW w:w="600" w:type="dxa"/>
            <w:shd w:val="clear" w:color="auto" w:fill="B6DDE8" w:themeFill="accent5" w:themeFillTint="66"/>
          </w:tcPr>
          <w:p w14:paraId="41A960D1" w14:textId="77777777" w:rsidR="00BB40F4" w:rsidRDefault="00BB40F4" w:rsidP="00D54FBC">
            <w:pPr>
              <w:spacing w:line="276" w:lineRule="auto"/>
              <w:rPr>
                <w:rFonts w:ascii="Times New Roman" w:eastAsia="Times New Roman" w:hAnsi="Times New Roman" w:cs="Times New Roman"/>
                <w:sz w:val="24"/>
                <w:szCs w:val="24"/>
              </w:rPr>
            </w:pPr>
          </w:p>
        </w:tc>
        <w:tc>
          <w:tcPr>
            <w:tcW w:w="563" w:type="dxa"/>
            <w:shd w:val="clear" w:color="auto" w:fill="B6DDE8" w:themeFill="accent5" w:themeFillTint="66"/>
          </w:tcPr>
          <w:p w14:paraId="19F3FF67" w14:textId="77777777" w:rsidR="00BB40F4" w:rsidRDefault="00BB40F4" w:rsidP="00D54FBC">
            <w:pPr>
              <w:spacing w:line="276" w:lineRule="auto"/>
              <w:rPr>
                <w:rFonts w:ascii="Times New Roman" w:eastAsia="Times New Roman" w:hAnsi="Times New Roman" w:cs="Times New Roman"/>
                <w:sz w:val="24"/>
                <w:szCs w:val="24"/>
              </w:rPr>
            </w:pPr>
          </w:p>
        </w:tc>
        <w:tc>
          <w:tcPr>
            <w:tcW w:w="576" w:type="dxa"/>
          </w:tcPr>
          <w:p w14:paraId="4099E537" w14:textId="77777777" w:rsidR="00BB40F4" w:rsidRDefault="00BB40F4" w:rsidP="00D54FBC">
            <w:pPr>
              <w:spacing w:line="276" w:lineRule="auto"/>
              <w:rPr>
                <w:rFonts w:ascii="Times New Roman" w:eastAsia="Times New Roman" w:hAnsi="Times New Roman" w:cs="Times New Roman"/>
                <w:sz w:val="24"/>
                <w:szCs w:val="24"/>
              </w:rPr>
            </w:pPr>
          </w:p>
        </w:tc>
        <w:tc>
          <w:tcPr>
            <w:tcW w:w="563" w:type="dxa"/>
          </w:tcPr>
          <w:p w14:paraId="6AFB3DCE" w14:textId="77777777" w:rsidR="00BB40F4" w:rsidRDefault="00BB40F4" w:rsidP="00D54FBC">
            <w:pPr>
              <w:spacing w:line="276" w:lineRule="auto"/>
              <w:rPr>
                <w:rFonts w:ascii="Times New Roman" w:eastAsia="Times New Roman" w:hAnsi="Times New Roman" w:cs="Times New Roman"/>
                <w:sz w:val="24"/>
                <w:szCs w:val="24"/>
              </w:rPr>
            </w:pPr>
          </w:p>
        </w:tc>
        <w:tc>
          <w:tcPr>
            <w:tcW w:w="563" w:type="dxa"/>
          </w:tcPr>
          <w:p w14:paraId="437EE4F9" w14:textId="77777777" w:rsidR="00BB40F4" w:rsidRDefault="00BB40F4" w:rsidP="00D54FBC">
            <w:pPr>
              <w:spacing w:line="276" w:lineRule="auto"/>
              <w:rPr>
                <w:rFonts w:ascii="Times New Roman" w:eastAsia="Times New Roman" w:hAnsi="Times New Roman" w:cs="Times New Roman"/>
                <w:sz w:val="24"/>
                <w:szCs w:val="24"/>
              </w:rPr>
            </w:pPr>
          </w:p>
        </w:tc>
      </w:tr>
      <w:tr w:rsidR="00BB40F4" w14:paraId="670EE71E" w14:textId="77777777" w:rsidTr="00FE2F36">
        <w:tc>
          <w:tcPr>
            <w:tcW w:w="5116" w:type="dxa"/>
          </w:tcPr>
          <w:p w14:paraId="364089C4" w14:textId="77777777" w:rsidR="00BB40F4" w:rsidRPr="00BB40F4" w:rsidRDefault="00BB40F4" w:rsidP="00D54FBC">
            <w:pPr>
              <w:spacing w:line="276" w:lineRule="auto"/>
              <w:ind w:left="360"/>
              <w:rPr>
                <w:rFonts w:ascii="Times New Roman" w:eastAsia="Times New Roman" w:hAnsi="Times New Roman" w:cs="Times New Roman"/>
                <w:sz w:val="24"/>
                <w:szCs w:val="24"/>
              </w:rPr>
            </w:pPr>
            <w:r w:rsidRPr="00BB40F4">
              <w:rPr>
                <w:rFonts w:ascii="Times New Roman" w:eastAsia="Times New Roman" w:hAnsi="Times New Roman" w:cs="Times New Roman"/>
                <w:sz w:val="24"/>
                <w:szCs w:val="24"/>
              </w:rPr>
              <w:t>1.</w:t>
            </w:r>
            <w:r>
              <w:rPr>
                <w:rFonts w:ascii="Times New Roman" w:eastAsia="Times New Roman" w:hAnsi="Times New Roman" w:cs="Times New Roman"/>
                <w:sz w:val="24"/>
                <w:szCs w:val="24"/>
              </w:rPr>
              <w:t xml:space="preserve"> Cross Correlation C/C++ Code</w:t>
            </w:r>
          </w:p>
        </w:tc>
        <w:tc>
          <w:tcPr>
            <w:tcW w:w="243" w:type="dxa"/>
            <w:shd w:val="clear" w:color="auto" w:fill="B6DDE8" w:themeFill="accent5" w:themeFillTint="66"/>
          </w:tcPr>
          <w:p w14:paraId="64F1FEF0" w14:textId="77777777" w:rsidR="00BB40F4" w:rsidRDefault="00BB40F4" w:rsidP="00D54FBC">
            <w:pPr>
              <w:spacing w:line="276" w:lineRule="auto"/>
              <w:rPr>
                <w:rFonts w:ascii="Times New Roman" w:eastAsia="Times New Roman" w:hAnsi="Times New Roman" w:cs="Times New Roman"/>
                <w:sz w:val="24"/>
                <w:szCs w:val="24"/>
              </w:rPr>
            </w:pPr>
          </w:p>
        </w:tc>
        <w:tc>
          <w:tcPr>
            <w:tcW w:w="563" w:type="dxa"/>
            <w:shd w:val="clear" w:color="auto" w:fill="B6DDE8" w:themeFill="accent5" w:themeFillTint="66"/>
          </w:tcPr>
          <w:p w14:paraId="32CE3C1E" w14:textId="77777777" w:rsidR="00BB40F4" w:rsidRDefault="00BB40F4" w:rsidP="00D54FBC">
            <w:pPr>
              <w:spacing w:line="276" w:lineRule="auto"/>
              <w:rPr>
                <w:rFonts w:ascii="Times New Roman" w:eastAsia="Times New Roman" w:hAnsi="Times New Roman" w:cs="Times New Roman"/>
                <w:sz w:val="24"/>
                <w:szCs w:val="24"/>
              </w:rPr>
            </w:pPr>
          </w:p>
        </w:tc>
        <w:tc>
          <w:tcPr>
            <w:tcW w:w="563" w:type="dxa"/>
          </w:tcPr>
          <w:p w14:paraId="2CE51933" w14:textId="77777777" w:rsidR="00BB40F4" w:rsidRDefault="00BB40F4" w:rsidP="00D54FBC">
            <w:pPr>
              <w:spacing w:line="276" w:lineRule="auto"/>
              <w:rPr>
                <w:rFonts w:ascii="Times New Roman" w:eastAsia="Times New Roman" w:hAnsi="Times New Roman" w:cs="Times New Roman"/>
                <w:sz w:val="24"/>
                <w:szCs w:val="24"/>
              </w:rPr>
            </w:pPr>
          </w:p>
        </w:tc>
        <w:tc>
          <w:tcPr>
            <w:tcW w:w="600" w:type="dxa"/>
          </w:tcPr>
          <w:p w14:paraId="6C048C3F" w14:textId="77777777" w:rsidR="00BB40F4" w:rsidRDefault="00BB40F4" w:rsidP="00D54FBC">
            <w:pPr>
              <w:spacing w:line="276" w:lineRule="auto"/>
              <w:rPr>
                <w:rFonts w:ascii="Times New Roman" w:eastAsia="Times New Roman" w:hAnsi="Times New Roman" w:cs="Times New Roman"/>
                <w:sz w:val="24"/>
                <w:szCs w:val="24"/>
              </w:rPr>
            </w:pPr>
          </w:p>
        </w:tc>
        <w:tc>
          <w:tcPr>
            <w:tcW w:w="563" w:type="dxa"/>
          </w:tcPr>
          <w:p w14:paraId="05853B1C" w14:textId="77777777" w:rsidR="00BB40F4" w:rsidRDefault="00BB40F4" w:rsidP="00D54FBC">
            <w:pPr>
              <w:spacing w:line="276" w:lineRule="auto"/>
              <w:rPr>
                <w:rFonts w:ascii="Times New Roman" w:eastAsia="Times New Roman" w:hAnsi="Times New Roman" w:cs="Times New Roman"/>
                <w:sz w:val="24"/>
                <w:szCs w:val="24"/>
              </w:rPr>
            </w:pPr>
          </w:p>
        </w:tc>
        <w:tc>
          <w:tcPr>
            <w:tcW w:w="576" w:type="dxa"/>
          </w:tcPr>
          <w:p w14:paraId="63395C23" w14:textId="77777777" w:rsidR="00BB40F4" w:rsidRDefault="00BB40F4" w:rsidP="00D54FBC">
            <w:pPr>
              <w:spacing w:line="276" w:lineRule="auto"/>
              <w:rPr>
                <w:rFonts w:ascii="Times New Roman" w:eastAsia="Times New Roman" w:hAnsi="Times New Roman" w:cs="Times New Roman"/>
                <w:sz w:val="24"/>
                <w:szCs w:val="24"/>
              </w:rPr>
            </w:pPr>
          </w:p>
        </w:tc>
        <w:tc>
          <w:tcPr>
            <w:tcW w:w="563" w:type="dxa"/>
          </w:tcPr>
          <w:p w14:paraId="2A90A90C" w14:textId="77777777" w:rsidR="00BB40F4" w:rsidRDefault="00BB40F4" w:rsidP="00D54FBC">
            <w:pPr>
              <w:spacing w:line="276" w:lineRule="auto"/>
              <w:rPr>
                <w:rFonts w:ascii="Times New Roman" w:eastAsia="Times New Roman" w:hAnsi="Times New Roman" w:cs="Times New Roman"/>
                <w:sz w:val="24"/>
                <w:szCs w:val="24"/>
              </w:rPr>
            </w:pPr>
          </w:p>
        </w:tc>
        <w:tc>
          <w:tcPr>
            <w:tcW w:w="563" w:type="dxa"/>
          </w:tcPr>
          <w:p w14:paraId="0AB1EE48" w14:textId="77777777" w:rsidR="00BB40F4" w:rsidRDefault="00BB40F4" w:rsidP="00D54FBC">
            <w:pPr>
              <w:spacing w:line="276" w:lineRule="auto"/>
              <w:rPr>
                <w:rFonts w:ascii="Times New Roman" w:eastAsia="Times New Roman" w:hAnsi="Times New Roman" w:cs="Times New Roman"/>
                <w:sz w:val="24"/>
                <w:szCs w:val="24"/>
              </w:rPr>
            </w:pPr>
          </w:p>
        </w:tc>
      </w:tr>
      <w:tr w:rsidR="001A5720" w14:paraId="36B8EE42" w14:textId="77777777" w:rsidTr="00FE2F36">
        <w:tc>
          <w:tcPr>
            <w:tcW w:w="5116" w:type="dxa"/>
          </w:tcPr>
          <w:p w14:paraId="41C5551F" w14:textId="77777777" w:rsidR="001A5720" w:rsidRPr="00BB40F4" w:rsidRDefault="001A5720" w:rsidP="00D54FBC">
            <w:pPr>
              <w:spacing w:line="276"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2. Asynchronous Buffer Setup</w:t>
            </w:r>
          </w:p>
        </w:tc>
        <w:tc>
          <w:tcPr>
            <w:tcW w:w="243" w:type="dxa"/>
          </w:tcPr>
          <w:p w14:paraId="4A5F5D54" w14:textId="77777777" w:rsidR="001A5720" w:rsidRDefault="001A5720" w:rsidP="00D54FBC">
            <w:pPr>
              <w:spacing w:line="276" w:lineRule="auto"/>
              <w:rPr>
                <w:rFonts w:ascii="Times New Roman" w:eastAsia="Times New Roman" w:hAnsi="Times New Roman" w:cs="Times New Roman"/>
                <w:sz w:val="24"/>
                <w:szCs w:val="24"/>
              </w:rPr>
            </w:pPr>
          </w:p>
        </w:tc>
        <w:tc>
          <w:tcPr>
            <w:tcW w:w="563" w:type="dxa"/>
            <w:shd w:val="clear" w:color="auto" w:fill="B6DDE8" w:themeFill="accent5" w:themeFillTint="66"/>
          </w:tcPr>
          <w:p w14:paraId="478C3BE7" w14:textId="77777777" w:rsidR="001A5720" w:rsidRDefault="001A5720" w:rsidP="00D54FBC">
            <w:pPr>
              <w:spacing w:line="276" w:lineRule="auto"/>
              <w:rPr>
                <w:rFonts w:ascii="Times New Roman" w:eastAsia="Times New Roman" w:hAnsi="Times New Roman" w:cs="Times New Roman"/>
                <w:sz w:val="24"/>
                <w:szCs w:val="24"/>
              </w:rPr>
            </w:pPr>
          </w:p>
        </w:tc>
        <w:tc>
          <w:tcPr>
            <w:tcW w:w="563" w:type="dxa"/>
            <w:shd w:val="clear" w:color="auto" w:fill="B6DDE8" w:themeFill="accent5" w:themeFillTint="66"/>
          </w:tcPr>
          <w:p w14:paraId="69E2E555" w14:textId="77777777" w:rsidR="001A5720" w:rsidRDefault="001A5720" w:rsidP="00D54FBC">
            <w:pPr>
              <w:spacing w:line="276" w:lineRule="auto"/>
              <w:rPr>
                <w:rFonts w:ascii="Times New Roman" w:eastAsia="Times New Roman" w:hAnsi="Times New Roman" w:cs="Times New Roman"/>
                <w:sz w:val="24"/>
                <w:szCs w:val="24"/>
              </w:rPr>
            </w:pPr>
          </w:p>
        </w:tc>
        <w:tc>
          <w:tcPr>
            <w:tcW w:w="600" w:type="dxa"/>
          </w:tcPr>
          <w:p w14:paraId="4084D49B" w14:textId="77777777" w:rsidR="001A5720" w:rsidRDefault="001A5720" w:rsidP="00D54FBC">
            <w:pPr>
              <w:spacing w:line="276" w:lineRule="auto"/>
              <w:rPr>
                <w:rFonts w:ascii="Times New Roman" w:eastAsia="Times New Roman" w:hAnsi="Times New Roman" w:cs="Times New Roman"/>
                <w:sz w:val="24"/>
                <w:szCs w:val="24"/>
              </w:rPr>
            </w:pPr>
          </w:p>
        </w:tc>
        <w:tc>
          <w:tcPr>
            <w:tcW w:w="563" w:type="dxa"/>
          </w:tcPr>
          <w:p w14:paraId="42DD1946" w14:textId="77777777" w:rsidR="001A5720" w:rsidRDefault="001A5720" w:rsidP="00D54FBC">
            <w:pPr>
              <w:spacing w:line="276" w:lineRule="auto"/>
              <w:rPr>
                <w:rFonts w:ascii="Times New Roman" w:eastAsia="Times New Roman" w:hAnsi="Times New Roman" w:cs="Times New Roman"/>
                <w:sz w:val="24"/>
                <w:szCs w:val="24"/>
              </w:rPr>
            </w:pPr>
          </w:p>
        </w:tc>
        <w:tc>
          <w:tcPr>
            <w:tcW w:w="576" w:type="dxa"/>
          </w:tcPr>
          <w:p w14:paraId="371F598A" w14:textId="77777777" w:rsidR="001A5720" w:rsidRDefault="001A5720" w:rsidP="00D54FBC">
            <w:pPr>
              <w:spacing w:line="276" w:lineRule="auto"/>
              <w:rPr>
                <w:rFonts w:ascii="Times New Roman" w:eastAsia="Times New Roman" w:hAnsi="Times New Roman" w:cs="Times New Roman"/>
                <w:sz w:val="24"/>
                <w:szCs w:val="24"/>
              </w:rPr>
            </w:pPr>
          </w:p>
        </w:tc>
        <w:tc>
          <w:tcPr>
            <w:tcW w:w="563" w:type="dxa"/>
          </w:tcPr>
          <w:p w14:paraId="48BAC512" w14:textId="77777777" w:rsidR="001A5720" w:rsidRDefault="001A5720" w:rsidP="00D54FBC">
            <w:pPr>
              <w:spacing w:line="276" w:lineRule="auto"/>
              <w:rPr>
                <w:rFonts w:ascii="Times New Roman" w:eastAsia="Times New Roman" w:hAnsi="Times New Roman" w:cs="Times New Roman"/>
                <w:sz w:val="24"/>
                <w:szCs w:val="24"/>
              </w:rPr>
            </w:pPr>
          </w:p>
        </w:tc>
        <w:tc>
          <w:tcPr>
            <w:tcW w:w="563" w:type="dxa"/>
          </w:tcPr>
          <w:p w14:paraId="40271762" w14:textId="77777777" w:rsidR="001A5720" w:rsidRDefault="001A5720" w:rsidP="00D54FBC">
            <w:pPr>
              <w:spacing w:line="276" w:lineRule="auto"/>
              <w:rPr>
                <w:rFonts w:ascii="Times New Roman" w:eastAsia="Times New Roman" w:hAnsi="Times New Roman" w:cs="Times New Roman"/>
                <w:sz w:val="24"/>
                <w:szCs w:val="24"/>
              </w:rPr>
            </w:pPr>
          </w:p>
        </w:tc>
      </w:tr>
      <w:tr w:rsidR="00BB40F4" w14:paraId="4F4FA35B" w14:textId="77777777" w:rsidTr="00FE2F36">
        <w:tc>
          <w:tcPr>
            <w:tcW w:w="5116" w:type="dxa"/>
          </w:tcPr>
          <w:p w14:paraId="6F9923C7" w14:textId="77777777" w:rsidR="00BB40F4" w:rsidRDefault="001A5720" w:rsidP="00D54FBC">
            <w:pPr>
              <w:spacing w:line="276"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3</w:t>
            </w:r>
            <w:r w:rsidR="00BB40F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Ettus Autocorrelation Code Conversion</w:t>
            </w:r>
          </w:p>
        </w:tc>
        <w:tc>
          <w:tcPr>
            <w:tcW w:w="243" w:type="dxa"/>
          </w:tcPr>
          <w:p w14:paraId="60FE8646" w14:textId="77777777" w:rsidR="00BB40F4" w:rsidRDefault="00BB40F4" w:rsidP="00D54FBC">
            <w:pPr>
              <w:spacing w:line="276" w:lineRule="auto"/>
              <w:rPr>
                <w:rFonts w:ascii="Times New Roman" w:eastAsia="Times New Roman" w:hAnsi="Times New Roman" w:cs="Times New Roman"/>
                <w:sz w:val="24"/>
                <w:szCs w:val="24"/>
              </w:rPr>
            </w:pPr>
          </w:p>
        </w:tc>
        <w:tc>
          <w:tcPr>
            <w:tcW w:w="563" w:type="dxa"/>
          </w:tcPr>
          <w:p w14:paraId="1F72045F" w14:textId="77777777" w:rsidR="00BB40F4" w:rsidRDefault="00BB40F4" w:rsidP="00D54FBC">
            <w:pPr>
              <w:spacing w:line="276" w:lineRule="auto"/>
              <w:rPr>
                <w:rFonts w:ascii="Times New Roman" w:eastAsia="Times New Roman" w:hAnsi="Times New Roman" w:cs="Times New Roman"/>
                <w:sz w:val="24"/>
                <w:szCs w:val="24"/>
              </w:rPr>
            </w:pPr>
          </w:p>
        </w:tc>
        <w:tc>
          <w:tcPr>
            <w:tcW w:w="563" w:type="dxa"/>
            <w:shd w:val="clear" w:color="auto" w:fill="B6DDE8" w:themeFill="accent5" w:themeFillTint="66"/>
          </w:tcPr>
          <w:p w14:paraId="741E7B4A" w14:textId="77777777" w:rsidR="00BB40F4" w:rsidRDefault="00BB40F4" w:rsidP="00D54FBC">
            <w:pPr>
              <w:spacing w:line="276" w:lineRule="auto"/>
              <w:rPr>
                <w:rFonts w:ascii="Times New Roman" w:eastAsia="Times New Roman" w:hAnsi="Times New Roman" w:cs="Times New Roman"/>
                <w:sz w:val="24"/>
                <w:szCs w:val="24"/>
              </w:rPr>
            </w:pPr>
          </w:p>
        </w:tc>
        <w:tc>
          <w:tcPr>
            <w:tcW w:w="600" w:type="dxa"/>
            <w:shd w:val="clear" w:color="auto" w:fill="B6DDE8" w:themeFill="accent5" w:themeFillTint="66"/>
          </w:tcPr>
          <w:p w14:paraId="506CAA5C" w14:textId="77777777" w:rsidR="00BB40F4" w:rsidRDefault="00BB40F4" w:rsidP="00D54FBC">
            <w:pPr>
              <w:spacing w:line="276" w:lineRule="auto"/>
              <w:rPr>
                <w:rFonts w:ascii="Times New Roman" w:eastAsia="Times New Roman" w:hAnsi="Times New Roman" w:cs="Times New Roman"/>
                <w:sz w:val="24"/>
                <w:szCs w:val="24"/>
              </w:rPr>
            </w:pPr>
          </w:p>
        </w:tc>
        <w:tc>
          <w:tcPr>
            <w:tcW w:w="563" w:type="dxa"/>
          </w:tcPr>
          <w:p w14:paraId="73D07B96" w14:textId="77777777" w:rsidR="00BB40F4" w:rsidRDefault="00BB40F4" w:rsidP="00D54FBC">
            <w:pPr>
              <w:spacing w:line="276" w:lineRule="auto"/>
              <w:rPr>
                <w:rFonts w:ascii="Times New Roman" w:eastAsia="Times New Roman" w:hAnsi="Times New Roman" w:cs="Times New Roman"/>
                <w:sz w:val="24"/>
                <w:szCs w:val="24"/>
              </w:rPr>
            </w:pPr>
          </w:p>
        </w:tc>
        <w:tc>
          <w:tcPr>
            <w:tcW w:w="576" w:type="dxa"/>
          </w:tcPr>
          <w:p w14:paraId="2022267A" w14:textId="77777777" w:rsidR="00BB40F4" w:rsidRDefault="00BB40F4" w:rsidP="00D54FBC">
            <w:pPr>
              <w:spacing w:line="276" w:lineRule="auto"/>
              <w:rPr>
                <w:rFonts w:ascii="Times New Roman" w:eastAsia="Times New Roman" w:hAnsi="Times New Roman" w:cs="Times New Roman"/>
                <w:sz w:val="24"/>
                <w:szCs w:val="24"/>
              </w:rPr>
            </w:pPr>
          </w:p>
        </w:tc>
        <w:tc>
          <w:tcPr>
            <w:tcW w:w="563" w:type="dxa"/>
          </w:tcPr>
          <w:p w14:paraId="592AC8E5" w14:textId="77777777" w:rsidR="00BB40F4" w:rsidRDefault="00BB40F4" w:rsidP="00D54FBC">
            <w:pPr>
              <w:spacing w:line="276" w:lineRule="auto"/>
              <w:rPr>
                <w:rFonts w:ascii="Times New Roman" w:eastAsia="Times New Roman" w:hAnsi="Times New Roman" w:cs="Times New Roman"/>
                <w:sz w:val="24"/>
                <w:szCs w:val="24"/>
              </w:rPr>
            </w:pPr>
          </w:p>
        </w:tc>
        <w:tc>
          <w:tcPr>
            <w:tcW w:w="563" w:type="dxa"/>
          </w:tcPr>
          <w:p w14:paraId="5969EA55" w14:textId="77777777" w:rsidR="00BB40F4" w:rsidRDefault="00BB40F4" w:rsidP="00D54FBC">
            <w:pPr>
              <w:spacing w:line="276" w:lineRule="auto"/>
              <w:rPr>
                <w:rFonts w:ascii="Times New Roman" w:eastAsia="Times New Roman" w:hAnsi="Times New Roman" w:cs="Times New Roman"/>
                <w:sz w:val="24"/>
                <w:szCs w:val="24"/>
              </w:rPr>
            </w:pPr>
          </w:p>
        </w:tc>
      </w:tr>
      <w:tr w:rsidR="00BB40F4" w14:paraId="69474561" w14:textId="77777777" w:rsidTr="00FE2F36">
        <w:tc>
          <w:tcPr>
            <w:tcW w:w="5116" w:type="dxa"/>
          </w:tcPr>
          <w:p w14:paraId="3D3ACA27" w14:textId="77777777" w:rsidR="00BB40F4" w:rsidRDefault="001A5720" w:rsidP="00D54FBC">
            <w:pPr>
              <w:spacing w:line="276"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4. Ettus root Music Code Conversion</w:t>
            </w:r>
          </w:p>
        </w:tc>
        <w:tc>
          <w:tcPr>
            <w:tcW w:w="243" w:type="dxa"/>
          </w:tcPr>
          <w:p w14:paraId="136A09D2" w14:textId="77777777" w:rsidR="00BB40F4" w:rsidRDefault="00BB40F4" w:rsidP="00D54FBC">
            <w:pPr>
              <w:spacing w:line="276" w:lineRule="auto"/>
              <w:rPr>
                <w:rFonts w:ascii="Times New Roman" w:eastAsia="Times New Roman" w:hAnsi="Times New Roman" w:cs="Times New Roman"/>
                <w:sz w:val="24"/>
                <w:szCs w:val="24"/>
              </w:rPr>
            </w:pPr>
          </w:p>
        </w:tc>
        <w:tc>
          <w:tcPr>
            <w:tcW w:w="563" w:type="dxa"/>
          </w:tcPr>
          <w:p w14:paraId="660773FC" w14:textId="77777777" w:rsidR="00BB40F4" w:rsidRDefault="00BB40F4" w:rsidP="00D54FBC">
            <w:pPr>
              <w:spacing w:line="276" w:lineRule="auto"/>
              <w:rPr>
                <w:rFonts w:ascii="Times New Roman" w:eastAsia="Times New Roman" w:hAnsi="Times New Roman" w:cs="Times New Roman"/>
                <w:sz w:val="24"/>
                <w:szCs w:val="24"/>
              </w:rPr>
            </w:pPr>
          </w:p>
        </w:tc>
        <w:tc>
          <w:tcPr>
            <w:tcW w:w="563" w:type="dxa"/>
            <w:shd w:val="clear" w:color="auto" w:fill="B6DDE8" w:themeFill="accent5" w:themeFillTint="66"/>
          </w:tcPr>
          <w:p w14:paraId="46F97B50" w14:textId="77777777" w:rsidR="00BB40F4" w:rsidRDefault="00BB40F4" w:rsidP="00D54FBC">
            <w:pPr>
              <w:spacing w:line="276" w:lineRule="auto"/>
              <w:rPr>
                <w:rFonts w:ascii="Times New Roman" w:eastAsia="Times New Roman" w:hAnsi="Times New Roman" w:cs="Times New Roman"/>
                <w:sz w:val="24"/>
                <w:szCs w:val="24"/>
              </w:rPr>
            </w:pPr>
          </w:p>
        </w:tc>
        <w:tc>
          <w:tcPr>
            <w:tcW w:w="600" w:type="dxa"/>
            <w:shd w:val="clear" w:color="auto" w:fill="B6DDE8" w:themeFill="accent5" w:themeFillTint="66"/>
          </w:tcPr>
          <w:p w14:paraId="6BFC9410" w14:textId="77777777" w:rsidR="00BB40F4" w:rsidRDefault="00BB40F4" w:rsidP="00D54FBC">
            <w:pPr>
              <w:spacing w:line="276" w:lineRule="auto"/>
              <w:rPr>
                <w:rFonts w:ascii="Times New Roman" w:eastAsia="Times New Roman" w:hAnsi="Times New Roman" w:cs="Times New Roman"/>
                <w:sz w:val="24"/>
                <w:szCs w:val="24"/>
              </w:rPr>
            </w:pPr>
          </w:p>
        </w:tc>
        <w:tc>
          <w:tcPr>
            <w:tcW w:w="563" w:type="dxa"/>
          </w:tcPr>
          <w:p w14:paraId="53C90825" w14:textId="77777777" w:rsidR="00BB40F4" w:rsidRDefault="00BB40F4" w:rsidP="00D54FBC">
            <w:pPr>
              <w:spacing w:line="276" w:lineRule="auto"/>
              <w:rPr>
                <w:rFonts w:ascii="Times New Roman" w:eastAsia="Times New Roman" w:hAnsi="Times New Roman" w:cs="Times New Roman"/>
                <w:sz w:val="24"/>
                <w:szCs w:val="24"/>
              </w:rPr>
            </w:pPr>
          </w:p>
        </w:tc>
        <w:tc>
          <w:tcPr>
            <w:tcW w:w="576" w:type="dxa"/>
          </w:tcPr>
          <w:p w14:paraId="624A67A7" w14:textId="77777777" w:rsidR="00BB40F4" w:rsidRDefault="00BB40F4" w:rsidP="00D54FBC">
            <w:pPr>
              <w:spacing w:line="276" w:lineRule="auto"/>
              <w:rPr>
                <w:rFonts w:ascii="Times New Roman" w:eastAsia="Times New Roman" w:hAnsi="Times New Roman" w:cs="Times New Roman"/>
                <w:sz w:val="24"/>
                <w:szCs w:val="24"/>
              </w:rPr>
            </w:pPr>
          </w:p>
        </w:tc>
        <w:tc>
          <w:tcPr>
            <w:tcW w:w="563" w:type="dxa"/>
          </w:tcPr>
          <w:p w14:paraId="5B77674E" w14:textId="77777777" w:rsidR="00BB40F4" w:rsidRDefault="00BB40F4" w:rsidP="00D54FBC">
            <w:pPr>
              <w:spacing w:line="276" w:lineRule="auto"/>
              <w:rPr>
                <w:rFonts w:ascii="Times New Roman" w:eastAsia="Times New Roman" w:hAnsi="Times New Roman" w:cs="Times New Roman"/>
                <w:sz w:val="24"/>
                <w:szCs w:val="24"/>
              </w:rPr>
            </w:pPr>
          </w:p>
        </w:tc>
        <w:tc>
          <w:tcPr>
            <w:tcW w:w="563" w:type="dxa"/>
          </w:tcPr>
          <w:p w14:paraId="0EC2FBEC" w14:textId="77777777" w:rsidR="00BB40F4" w:rsidRDefault="00BB40F4" w:rsidP="00D54FBC">
            <w:pPr>
              <w:spacing w:line="276" w:lineRule="auto"/>
              <w:rPr>
                <w:rFonts w:ascii="Times New Roman" w:eastAsia="Times New Roman" w:hAnsi="Times New Roman" w:cs="Times New Roman"/>
                <w:sz w:val="24"/>
                <w:szCs w:val="24"/>
              </w:rPr>
            </w:pPr>
          </w:p>
        </w:tc>
      </w:tr>
      <w:tr w:rsidR="001A5720" w14:paraId="7C1CBB25" w14:textId="77777777" w:rsidTr="00FE2F36">
        <w:tc>
          <w:tcPr>
            <w:tcW w:w="5116" w:type="dxa"/>
          </w:tcPr>
          <w:p w14:paraId="6E3D805D" w14:textId="77777777" w:rsidR="001A5720" w:rsidRPr="001A5720" w:rsidRDefault="001A5720" w:rsidP="00D54FBC">
            <w:pPr>
              <w:spacing w:line="276" w:lineRule="auto"/>
              <w:rPr>
                <w:rFonts w:ascii="Times New Roman" w:eastAsia="Times New Roman" w:hAnsi="Times New Roman" w:cs="Times New Roman"/>
                <w:sz w:val="24"/>
                <w:szCs w:val="24"/>
              </w:rPr>
            </w:pPr>
            <w:r w:rsidRPr="001A572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5. AoA </w:t>
            </w:r>
            <w:r w:rsidR="00F17762">
              <w:rPr>
                <w:rFonts w:ascii="Times New Roman" w:eastAsia="Times New Roman" w:hAnsi="Times New Roman" w:cs="Times New Roman"/>
                <w:sz w:val="24"/>
                <w:szCs w:val="24"/>
              </w:rPr>
              <w:t>D</w:t>
            </w:r>
            <w:r>
              <w:rPr>
                <w:rFonts w:ascii="Times New Roman" w:eastAsia="Times New Roman" w:hAnsi="Times New Roman" w:cs="Times New Roman"/>
                <w:sz w:val="24"/>
                <w:szCs w:val="24"/>
              </w:rPr>
              <w:t>atalogging</w:t>
            </w:r>
          </w:p>
        </w:tc>
        <w:tc>
          <w:tcPr>
            <w:tcW w:w="243" w:type="dxa"/>
          </w:tcPr>
          <w:p w14:paraId="48725FBA" w14:textId="77777777" w:rsidR="001A5720" w:rsidRDefault="001A5720" w:rsidP="00D54FBC">
            <w:pPr>
              <w:spacing w:line="276" w:lineRule="auto"/>
              <w:rPr>
                <w:rFonts w:ascii="Times New Roman" w:eastAsia="Times New Roman" w:hAnsi="Times New Roman" w:cs="Times New Roman"/>
                <w:sz w:val="24"/>
                <w:szCs w:val="24"/>
              </w:rPr>
            </w:pPr>
          </w:p>
        </w:tc>
        <w:tc>
          <w:tcPr>
            <w:tcW w:w="563" w:type="dxa"/>
          </w:tcPr>
          <w:p w14:paraId="66CF4ACB" w14:textId="77777777" w:rsidR="001A5720" w:rsidRDefault="001A5720" w:rsidP="00D54FBC">
            <w:pPr>
              <w:spacing w:line="276" w:lineRule="auto"/>
              <w:rPr>
                <w:rFonts w:ascii="Times New Roman" w:eastAsia="Times New Roman" w:hAnsi="Times New Roman" w:cs="Times New Roman"/>
                <w:sz w:val="24"/>
                <w:szCs w:val="24"/>
              </w:rPr>
            </w:pPr>
          </w:p>
        </w:tc>
        <w:tc>
          <w:tcPr>
            <w:tcW w:w="563" w:type="dxa"/>
          </w:tcPr>
          <w:p w14:paraId="397540FD" w14:textId="77777777" w:rsidR="001A5720" w:rsidRDefault="001A5720" w:rsidP="00D54FBC">
            <w:pPr>
              <w:spacing w:line="276" w:lineRule="auto"/>
              <w:rPr>
                <w:rFonts w:ascii="Times New Roman" w:eastAsia="Times New Roman" w:hAnsi="Times New Roman" w:cs="Times New Roman"/>
                <w:sz w:val="24"/>
                <w:szCs w:val="24"/>
              </w:rPr>
            </w:pPr>
          </w:p>
        </w:tc>
        <w:tc>
          <w:tcPr>
            <w:tcW w:w="600" w:type="dxa"/>
            <w:shd w:val="clear" w:color="auto" w:fill="B6DDE8" w:themeFill="accent5" w:themeFillTint="66"/>
          </w:tcPr>
          <w:p w14:paraId="624AEB52" w14:textId="77777777" w:rsidR="001A5720" w:rsidRDefault="001A5720" w:rsidP="00D54FBC">
            <w:pPr>
              <w:spacing w:line="276" w:lineRule="auto"/>
              <w:rPr>
                <w:rFonts w:ascii="Times New Roman" w:eastAsia="Times New Roman" w:hAnsi="Times New Roman" w:cs="Times New Roman"/>
                <w:sz w:val="24"/>
                <w:szCs w:val="24"/>
              </w:rPr>
            </w:pPr>
          </w:p>
        </w:tc>
        <w:tc>
          <w:tcPr>
            <w:tcW w:w="563" w:type="dxa"/>
            <w:shd w:val="clear" w:color="auto" w:fill="B6DDE8" w:themeFill="accent5" w:themeFillTint="66"/>
          </w:tcPr>
          <w:p w14:paraId="6F329894" w14:textId="77777777" w:rsidR="001A5720" w:rsidRDefault="001A5720" w:rsidP="00D54FBC">
            <w:pPr>
              <w:spacing w:line="276" w:lineRule="auto"/>
              <w:rPr>
                <w:rFonts w:ascii="Times New Roman" w:eastAsia="Times New Roman" w:hAnsi="Times New Roman" w:cs="Times New Roman"/>
                <w:sz w:val="24"/>
                <w:szCs w:val="24"/>
              </w:rPr>
            </w:pPr>
          </w:p>
        </w:tc>
        <w:tc>
          <w:tcPr>
            <w:tcW w:w="576" w:type="dxa"/>
          </w:tcPr>
          <w:p w14:paraId="03146646" w14:textId="77777777" w:rsidR="001A5720" w:rsidRDefault="001A5720" w:rsidP="00D54FBC">
            <w:pPr>
              <w:spacing w:line="276" w:lineRule="auto"/>
              <w:rPr>
                <w:rFonts w:ascii="Times New Roman" w:eastAsia="Times New Roman" w:hAnsi="Times New Roman" w:cs="Times New Roman"/>
                <w:sz w:val="24"/>
                <w:szCs w:val="24"/>
              </w:rPr>
            </w:pPr>
          </w:p>
        </w:tc>
        <w:tc>
          <w:tcPr>
            <w:tcW w:w="563" w:type="dxa"/>
          </w:tcPr>
          <w:p w14:paraId="40A42C53" w14:textId="77777777" w:rsidR="001A5720" w:rsidRDefault="001A5720" w:rsidP="00D54FBC">
            <w:pPr>
              <w:spacing w:line="276" w:lineRule="auto"/>
              <w:rPr>
                <w:rFonts w:ascii="Times New Roman" w:eastAsia="Times New Roman" w:hAnsi="Times New Roman" w:cs="Times New Roman"/>
                <w:sz w:val="24"/>
                <w:szCs w:val="24"/>
              </w:rPr>
            </w:pPr>
          </w:p>
        </w:tc>
        <w:tc>
          <w:tcPr>
            <w:tcW w:w="563" w:type="dxa"/>
          </w:tcPr>
          <w:p w14:paraId="75453C06" w14:textId="77777777" w:rsidR="001A5720" w:rsidRDefault="001A5720" w:rsidP="00D54FBC">
            <w:pPr>
              <w:spacing w:line="276" w:lineRule="auto"/>
              <w:rPr>
                <w:rFonts w:ascii="Times New Roman" w:eastAsia="Times New Roman" w:hAnsi="Times New Roman" w:cs="Times New Roman"/>
                <w:sz w:val="24"/>
                <w:szCs w:val="24"/>
              </w:rPr>
            </w:pPr>
          </w:p>
        </w:tc>
      </w:tr>
      <w:tr w:rsidR="001A5720" w14:paraId="47CFBB8C" w14:textId="77777777" w:rsidTr="00FE2F36">
        <w:tc>
          <w:tcPr>
            <w:tcW w:w="5116" w:type="dxa"/>
          </w:tcPr>
          <w:p w14:paraId="75447C24" w14:textId="77777777" w:rsidR="001A5720" w:rsidRPr="001A5720" w:rsidRDefault="001A5720" w:rsidP="00D54FBC">
            <w:pPr>
              <w:spacing w:line="276"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6. Central Basestation Configuration and       Triangulation</w:t>
            </w:r>
            <w:r w:rsidRPr="001A5720">
              <w:rPr>
                <w:rFonts w:ascii="Times New Roman" w:eastAsia="Times New Roman" w:hAnsi="Times New Roman" w:cs="Times New Roman"/>
                <w:sz w:val="24"/>
                <w:szCs w:val="24"/>
              </w:rPr>
              <w:t xml:space="preserve"> </w:t>
            </w:r>
          </w:p>
        </w:tc>
        <w:tc>
          <w:tcPr>
            <w:tcW w:w="243" w:type="dxa"/>
          </w:tcPr>
          <w:p w14:paraId="5F5B5B1A" w14:textId="77777777" w:rsidR="001A5720" w:rsidRDefault="001A5720" w:rsidP="00D54FBC">
            <w:pPr>
              <w:spacing w:line="276" w:lineRule="auto"/>
              <w:rPr>
                <w:rFonts w:ascii="Times New Roman" w:eastAsia="Times New Roman" w:hAnsi="Times New Roman" w:cs="Times New Roman"/>
                <w:sz w:val="24"/>
                <w:szCs w:val="24"/>
              </w:rPr>
            </w:pPr>
          </w:p>
        </w:tc>
        <w:tc>
          <w:tcPr>
            <w:tcW w:w="563" w:type="dxa"/>
          </w:tcPr>
          <w:p w14:paraId="4EC2CF2F" w14:textId="77777777" w:rsidR="001A5720" w:rsidRDefault="001A5720" w:rsidP="00D54FBC">
            <w:pPr>
              <w:spacing w:line="276" w:lineRule="auto"/>
              <w:rPr>
                <w:rFonts w:ascii="Times New Roman" w:eastAsia="Times New Roman" w:hAnsi="Times New Roman" w:cs="Times New Roman"/>
                <w:sz w:val="24"/>
                <w:szCs w:val="24"/>
              </w:rPr>
            </w:pPr>
          </w:p>
        </w:tc>
        <w:tc>
          <w:tcPr>
            <w:tcW w:w="563" w:type="dxa"/>
          </w:tcPr>
          <w:p w14:paraId="229316A4" w14:textId="77777777" w:rsidR="001A5720" w:rsidRDefault="001A5720" w:rsidP="00D54FBC">
            <w:pPr>
              <w:spacing w:line="276" w:lineRule="auto"/>
              <w:rPr>
                <w:rFonts w:ascii="Times New Roman" w:eastAsia="Times New Roman" w:hAnsi="Times New Roman" w:cs="Times New Roman"/>
                <w:sz w:val="24"/>
                <w:szCs w:val="24"/>
              </w:rPr>
            </w:pPr>
          </w:p>
        </w:tc>
        <w:tc>
          <w:tcPr>
            <w:tcW w:w="600" w:type="dxa"/>
            <w:shd w:val="clear" w:color="auto" w:fill="B6DDE8" w:themeFill="accent5" w:themeFillTint="66"/>
          </w:tcPr>
          <w:p w14:paraId="7FD85FE0" w14:textId="77777777" w:rsidR="001A5720" w:rsidRDefault="001A5720" w:rsidP="00D54FBC">
            <w:pPr>
              <w:spacing w:line="276" w:lineRule="auto"/>
              <w:rPr>
                <w:rFonts w:ascii="Times New Roman" w:eastAsia="Times New Roman" w:hAnsi="Times New Roman" w:cs="Times New Roman"/>
                <w:sz w:val="24"/>
                <w:szCs w:val="24"/>
              </w:rPr>
            </w:pPr>
          </w:p>
        </w:tc>
        <w:tc>
          <w:tcPr>
            <w:tcW w:w="563" w:type="dxa"/>
            <w:shd w:val="clear" w:color="auto" w:fill="B6DDE8" w:themeFill="accent5" w:themeFillTint="66"/>
          </w:tcPr>
          <w:p w14:paraId="2AE30D76" w14:textId="77777777" w:rsidR="001A5720" w:rsidRDefault="001A5720" w:rsidP="00D54FBC">
            <w:pPr>
              <w:spacing w:line="276" w:lineRule="auto"/>
              <w:rPr>
                <w:rFonts w:ascii="Times New Roman" w:eastAsia="Times New Roman" w:hAnsi="Times New Roman" w:cs="Times New Roman"/>
                <w:sz w:val="24"/>
                <w:szCs w:val="24"/>
              </w:rPr>
            </w:pPr>
          </w:p>
        </w:tc>
        <w:tc>
          <w:tcPr>
            <w:tcW w:w="576" w:type="dxa"/>
          </w:tcPr>
          <w:p w14:paraId="63882FB9" w14:textId="77777777" w:rsidR="001A5720" w:rsidRDefault="001A5720" w:rsidP="00D54FBC">
            <w:pPr>
              <w:spacing w:line="276" w:lineRule="auto"/>
              <w:rPr>
                <w:rFonts w:ascii="Times New Roman" w:eastAsia="Times New Roman" w:hAnsi="Times New Roman" w:cs="Times New Roman"/>
                <w:sz w:val="24"/>
                <w:szCs w:val="24"/>
              </w:rPr>
            </w:pPr>
          </w:p>
        </w:tc>
        <w:tc>
          <w:tcPr>
            <w:tcW w:w="563" w:type="dxa"/>
          </w:tcPr>
          <w:p w14:paraId="7A9BAD76" w14:textId="77777777" w:rsidR="001A5720" w:rsidRDefault="001A5720" w:rsidP="00D54FBC">
            <w:pPr>
              <w:spacing w:line="276" w:lineRule="auto"/>
              <w:rPr>
                <w:rFonts w:ascii="Times New Roman" w:eastAsia="Times New Roman" w:hAnsi="Times New Roman" w:cs="Times New Roman"/>
                <w:sz w:val="24"/>
                <w:szCs w:val="24"/>
              </w:rPr>
            </w:pPr>
          </w:p>
        </w:tc>
        <w:tc>
          <w:tcPr>
            <w:tcW w:w="563" w:type="dxa"/>
          </w:tcPr>
          <w:p w14:paraId="415A7F3A" w14:textId="77777777" w:rsidR="001A5720" w:rsidRDefault="001A5720" w:rsidP="00D54FBC">
            <w:pPr>
              <w:spacing w:line="276" w:lineRule="auto"/>
              <w:rPr>
                <w:rFonts w:ascii="Times New Roman" w:eastAsia="Times New Roman" w:hAnsi="Times New Roman" w:cs="Times New Roman"/>
                <w:sz w:val="24"/>
                <w:szCs w:val="24"/>
              </w:rPr>
            </w:pPr>
          </w:p>
        </w:tc>
      </w:tr>
      <w:tr w:rsidR="001A5720" w14:paraId="7F4EC52B" w14:textId="77777777" w:rsidTr="00FE2F36">
        <w:tc>
          <w:tcPr>
            <w:tcW w:w="5116" w:type="dxa"/>
          </w:tcPr>
          <w:p w14:paraId="075ABDC8" w14:textId="77777777" w:rsidR="001A5720" w:rsidRDefault="001A5720" w:rsidP="00D54FBC">
            <w:p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Testing and Deliverables</w:t>
            </w:r>
          </w:p>
        </w:tc>
        <w:tc>
          <w:tcPr>
            <w:tcW w:w="243" w:type="dxa"/>
          </w:tcPr>
          <w:p w14:paraId="3F2F65EB" w14:textId="77777777" w:rsidR="001A5720" w:rsidRDefault="001A5720" w:rsidP="00D54FBC">
            <w:pPr>
              <w:spacing w:line="276" w:lineRule="auto"/>
              <w:rPr>
                <w:rFonts w:ascii="Times New Roman" w:eastAsia="Times New Roman" w:hAnsi="Times New Roman" w:cs="Times New Roman"/>
                <w:sz w:val="24"/>
                <w:szCs w:val="24"/>
              </w:rPr>
            </w:pPr>
          </w:p>
        </w:tc>
        <w:tc>
          <w:tcPr>
            <w:tcW w:w="563" w:type="dxa"/>
          </w:tcPr>
          <w:p w14:paraId="1865AE0F" w14:textId="77777777" w:rsidR="001A5720" w:rsidRDefault="001A5720" w:rsidP="00D54FBC">
            <w:pPr>
              <w:spacing w:line="276" w:lineRule="auto"/>
              <w:rPr>
                <w:rFonts w:ascii="Times New Roman" w:eastAsia="Times New Roman" w:hAnsi="Times New Roman" w:cs="Times New Roman"/>
                <w:sz w:val="24"/>
                <w:szCs w:val="24"/>
              </w:rPr>
            </w:pPr>
          </w:p>
        </w:tc>
        <w:tc>
          <w:tcPr>
            <w:tcW w:w="563" w:type="dxa"/>
          </w:tcPr>
          <w:p w14:paraId="0FD32615" w14:textId="77777777" w:rsidR="001A5720" w:rsidRDefault="001A5720" w:rsidP="00D54FBC">
            <w:pPr>
              <w:spacing w:line="276" w:lineRule="auto"/>
              <w:rPr>
                <w:rFonts w:ascii="Times New Roman" w:eastAsia="Times New Roman" w:hAnsi="Times New Roman" w:cs="Times New Roman"/>
                <w:sz w:val="24"/>
                <w:szCs w:val="24"/>
              </w:rPr>
            </w:pPr>
          </w:p>
        </w:tc>
        <w:tc>
          <w:tcPr>
            <w:tcW w:w="600" w:type="dxa"/>
          </w:tcPr>
          <w:p w14:paraId="3268A2AF" w14:textId="77777777" w:rsidR="001A5720" w:rsidRDefault="001A5720" w:rsidP="00D54FBC">
            <w:pPr>
              <w:spacing w:line="276" w:lineRule="auto"/>
              <w:rPr>
                <w:rFonts w:ascii="Times New Roman" w:eastAsia="Times New Roman" w:hAnsi="Times New Roman" w:cs="Times New Roman"/>
                <w:sz w:val="24"/>
                <w:szCs w:val="24"/>
              </w:rPr>
            </w:pPr>
          </w:p>
        </w:tc>
        <w:tc>
          <w:tcPr>
            <w:tcW w:w="563" w:type="dxa"/>
            <w:shd w:val="clear" w:color="auto" w:fill="FBD4B4" w:themeFill="accent6" w:themeFillTint="66"/>
          </w:tcPr>
          <w:p w14:paraId="7335F01C" w14:textId="77777777" w:rsidR="001A5720" w:rsidRDefault="001A5720" w:rsidP="00D54FBC">
            <w:pPr>
              <w:spacing w:line="276" w:lineRule="auto"/>
              <w:rPr>
                <w:rFonts w:ascii="Times New Roman" w:eastAsia="Times New Roman" w:hAnsi="Times New Roman" w:cs="Times New Roman"/>
                <w:sz w:val="24"/>
                <w:szCs w:val="24"/>
              </w:rPr>
            </w:pPr>
          </w:p>
        </w:tc>
        <w:tc>
          <w:tcPr>
            <w:tcW w:w="576" w:type="dxa"/>
          </w:tcPr>
          <w:p w14:paraId="77494885" w14:textId="77777777" w:rsidR="001A5720" w:rsidRDefault="001A5720" w:rsidP="00D54FBC">
            <w:pPr>
              <w:spacing w:line="276" w:lineRule="auto"/>
              <w:rPr>
                <w:rFonts w:ascii="Times New Roman" w:eastAsia="Times New Roman" w:hAnsi="Times New Roman" w:cs="Times New Roman"/>
                <w:sz w:val="24"/>
                <w:szCs w:val="24"/>
              </w:rPr>
            </w:pPr>
          </w:p>
        </w:tc>
        <w:tc>
          <w:tcPr>
            <w:tcW w:w="563" w:type="dxa"/>
          </w:tcPr>
          <w:p w14:paraId="51701B50" w14:textId="77777777" w:rsidR="001A5720" w:rsidRDefault="001A5720" w:rsidP="00D54FBC">
            <w:pPr>
              <w:spacing w:line="276" w:lineRule="auto"/>
              <w:rPr>
                <w:rFonts w:ascii="Times New Roman" w:eastAsia="Times New Roman" w:hAnsi="Times New Roman" w:cs="Times New Roman"/>
                <w:sz w:val="24"/>
                <w:szCs w:val="24"/>
              </w:rPr>
            </w:pPr>
          </w:p>
        </w:tc>
        <w:tc>
          <w:tcPr>
            <w:tcW w:w="563" w:type="dxa"/>
            <w:shd w:val="clear" w:color="auto" w:fill="FBD4B4" w:themeFill="accent6" w:themeFillTint="66"/>
          </w:tcPr>
          <w:p w14:paraId="54D4B5C9" w14:textId="77777777" w:rsidR="001A5720" w:rsidRDefault="001A5720" w:rsidP="00D54FBC">
            <w:pPr>
              <w:spacing w:line="276" w:lineRule="auto"/>
              <w:rPr>
                <w:rFonts w:ascii="Times New Roman" w:eastAsia="Times New Roman" w:hAnsi="Times New Roman" w:cs="Times New Roman"/>
                <w:sz w:val="24"/>
                <w:szCs w:val="24"/>
              </w:rPr>
            </w:pPr>
          </w:p>
        </w:tc>
      </w:tr>
      <w:tr w:rsidR="001A5720" w14:paraId="27EC1000" w14:textId="77777777" w:rsidTr="00FE2F36">
        <w:tc>
          <w:tcPr>
            <w:tcW w:w="5116" w:type="dxa"/>
          </w:tcPr>
          <w:p w14:paraId="0BEF0B12" w14:textId="77777777" w:rsidR="001A5720" w:rsidRPr="001A5720" w:rsidRDefault="001A5720" w:rsidP="00D54FBC">
            <w:pPr>
              <w:spacing w:line="276" w:lineRule="auto"/>
              <w:ind w:left="360"/>
              <w:rPr>
                <w:rFonts w:ascii="Times New Roman" w:eastAsia="Times New Roman" w:hAnsi="Times New Roman" w:cs="Times New Roman"/>
                <w:sz w:val="24"/>
                <w:szCs w:val="24"/>
              </w:rPr>
            </w:pPr>
            <w:r w:rsidRPr="001A5720">
              <w:rPr>
                <w:rFonts w:ascii="Times New Roman" w:eastAsia="Times New Roman" w:hAnsi="Times New Roman" w:cs="Times New Roman"/>
                <w:sz w:val="24"/>
                <w:szCs w:val="24"/>
              </w:rPr>
              <w:t>1.</w:t>
            </w:r>
            <w:r>
              <w:rPr>
                <w:rFonts w:ascii="Times New Roman" w:eastAsia="Times New Roman" w:hAnsi="Times New Roman" w:cs="Times New Roman"/>
                <w:sz w:val="24"/>
                <w:szCs w:val="24"/>
              </w:rPr>
              <w:t xml:space="preserve"> Angle of Arrival Measurement Testing Protocol (as entailed in the Deliverables Section)</w:t>
            </w:r>
          </w:p>
        </w:tc>
        <w:tc>
          <w:tcPr>
            <w:tcW w:w="243" w:type="dxa"/>
          </w:tcPr>
          <w:p w14:paraId="6C885C2C" w14:textId="77777777" w:rsidR="001A5720" w:rsidRDefault="001A5720" w:rsidP="00D54FBC">
            <w:pPr>
              <w:spacing w:line="276" w:lineRule="auto"/>
              <w:rPr>
                <w:rFonts w:ascii="Times New Roman" w:eastAsia="Times New Roman" w:hAnsi="Times New Roman" w:cs="Times New Roman"/>
                <w:sz w:val="24"/>
                <w:szCs w:val="24"/>
              </w:rPr>
            </w:pPr>
          </w:p>
        </w:tc>
        <w:tc>
          <w:tcPr>
            <w:tcW w:w="563" w:type="dxa"/>
          </w:tcPr>
          <w:p w14:paraId="4644EB63" w14:textId="77777777" w:rsidR="001A5720" w:rsidRDefault="001A5720" w:rsidP="00D54FBC">
            <w:pPr>
              <w:spacing w:line="276" w:lineRule="auto"/>
              <w:rPr>
                <w:rFonts w:ascii="Times New Roman" w:eastAsia="Times New Roman" w:hAnsi="Times New Roman" w:cs="Times New Roman"/>
                <w:sz w:val="24"/>
                <w:szCs w:val="24"/>
              </w:rPr>
            </w:pPr>
          </w:p>
        </w:tc>
        <w:tc>
          <w:tcPr>
            <w:tcW w:w="563" w:type="dxa"/>
          </w:tcPr>
          <w:p w14:paraId="5D0701EA" w14:textId="77777777" w:rsidR="001A5720" w:rsidRDefault="001A5720" w:rsidP="00D54FBC">
            <w:pPr>
              <w:spacing w:line="276" w:lineRule="auto"/>
              <w:rPr>
                <w:rFonts w:ascii="Times New Roman" w:eastAsia="Times New Roman" w:hAnsi="Times New Roman" w:cs="Times New Roman"/>
                <w:sz w:val="24"/>
                <w:szCs w:val="24"/>
              </w:rPr>
            </w:pPr>
          </w:p>
        </w:tc>
        <w:tc>
          <w:tcPr>
            <w:tcW w:w="600" w:type="dxa"/>
          </w:tcPr>
          <w:p w14:paraId="70E15CC0" w14:textId="77777777" w:rsidR="001A5720" w:rsidRDefault="001A5720" w:rsidP="00D54FBC">
            <w:pPr>
              <w:spacing w:line="276" w:lineRule="auto"/>
              <w:rPr>
                <w:rFonts w:ascii="Times New Roman" w:eastAsia="Times New Roman" w:hAnsi="Times New Roman" w:cs="Times New Roman"/>
                <w:sz w:val="24"/>
                <w:szCs w:val="24"/>
              </w:rPr>
            </w:pPr>
          </w:p>
        </w:tc>
        <w:tc>
          <w:tcPr>
            <w:tcW w:w="563" w:type="dxa"/>
            <w:shd w:val="clear" w:color="auto" w:fill="FBD4B4" w:themeFill="accent6" w:themeFillTint="66"/>
          </w:tcPr>
          <w:p w14:paraId="10B01D6D" w14:textId="77777777" w:rsidR="001A5720" w:rsidRDefault="001A5720" w:rsidP="00D54FBC">
            <w:pPr>
              <w:spacing w:line="276" w:lineRule="auto"/>
              <w:rPr>
                <w:rFonts w:ascii="Times New Roman" w:eastAsia="Times New Roman" w:hAnsi="Times New Roman" w:cs="Times New Roman"/>
                <w:sz w:val="24"/>
                <w:szCs w:val="24"/>
              </w:rPr>
            </w:pPr>
          </w:p>
        </w:tc>
        <w:tc>
          <w:tcPr>
            <w:tcW w:w="576" w:type="dxa"/>
          </w:tcPr>
          <w:p w14:paraId="4F6592D2" w14:textId="77777777" w:rsidR="001A5720" w:rsidRDefault="001A5720" w:rsidP="00D54FBC">
            <w:pPr>
              <w:spacing w:line="276" w:lineRule="auto"/>
              <w:rPr>
                <w:rFonts w:ascii="Times New Roman" w:eastAsia="Times New Roman" w:hAnsi="Times New Roman" w:cs="Times New Roman"/>
                <w:sz w:val="24"/>
                <w:szCs w:val="24"/>
              </w:rPr>
            </w:pPr>
          </w:p>
        </w:tc>
        <w:tc>
          <w:tcPr>
            <w:tcW w:w="563" w:type="dxa"/>
          </w:tcPr>
          <w:p w14:paraId="06BE7349" w14:textId="77777777" w:rsidR="001A5720" w:rsidRDefault="001A5720" w:rsidP="00D54FBC">
            <w:pPr>
              <w:spacing w:line="276" w:lineRule="auto"/>
              <w:rPr>
                <w:rFonts w:ascii="Times New Roman" w:eastAsia="Times New Roman" w:hAnsi="Times New Roman" w:cs="Times New Roman"/>
                <w:sz w:val="24"/>
                <w:szCs w:val="24"/>
              </w:rPr>
            </w:pPr>
          </w:p>
        </w:tc>
        <w:tc>
          <w:tcPr>
            <w:tcW w:w="563" w:type="dxa"/>
            <w:shd w:val="clear" w:color="auto" w:fill="FBD4B4" w:themeFill="accent6" w:themeFillTint="66"/>
          </w:tcPr>
          <w:p w14:paraId="535967B3" w14:textId="77777777" w:rsidR="001A5720" w:rsidRDefault="001A5720" w:rsidP="00D54FBC">
            <w:pPr>
              <w:spacing w:line="276" w:lineRule="auto"/>
              <w:rPr>
                <w:rFonts w:ascii="Times New Roman" w:eastAsia="Times New Roman" w:hAnsi="Times New Roman" w:cs="Times New Roman"/>
                <w:sz w:val="24"/>
                <w:szCs w:val="24"/>
              </w:rPr>
            </w:pPr>
          </w:p>
        </w:tc>
      </w:tr>
      <w:tr w:rsidR="001A5720" w14:paraId="20E14D53" w14:textId="77777777" w:rsidTr="00FE2F36">
        <w:tc>
          <w:tcPr>
            <w:tcW w:w="5116" w:type="dxa"/>
          </w:tcPr>
          <w:p w14:paraId="262E9EE7" w14:textId="77777777" w:rsidR="001A5720" w:rsidRDefault="001A5720" w:rsidP="00D54FBC">
            <w:p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Phase 2</w:t>
            </w:r>
          </w:p>
        </w:tc>
        <w:tc>
          <w:tcPr>
            <w:tcW w:w="243" w:type="dxa"/>
          </w:tcPr>
          <w:p w14:paraId="6592C1A8" w14:textId="77777777" w:rsidR="001A5720" w:rsidRDefault="001A5720" w:rsidP="00D54FBC">
            <w:pPr>
              <w:spacing w:line="276" w:lineRule="auto"/>
              <w:rPr>
                <w:rFonts w:ascii="Times New Roman" w:eastAsia="Times New Roman" w:hAnsi="Times New Roman" w:cs="Times New Roman"/>
                <w:sz w:val="24"/>
                <w:szCs w:val="24"/>
              </w:rPr>
            </w:pPr>
          </w:p>
        </w:tc>
        <w:tc>
          <w:tcPr>
            <w:tcW w:w="563" w:type="dxa"/>
          </w:tcPr>
          <w:p w14:paraId="4A1C3DA5" w14:textId="77777777" w:rsidR="001A5720" w:rsidRDefault="001A5720" w:rsidP="00D54FBC">
            <w:pPr>
              <w:spacing w:line="276" w:lineRule="auto"/>
              <w:rPr>
                <w:rFonts w:ascii="Times New Roman" w:eastAsia="Times New Roman" w:hAnsi="Times New Roman" w:cs="Times New Roman"/>
                <w:sz w:val="24"/>
                <w:szCs w:val="24"/>
              </w:rPr>
            </w:pPr>
          </w:p>
        </w:tc>
        <w:tc>
          <w:tcPr>
            <w:tcW w:w="563" w:type="dxa"/>
          </w:tcPr>
          <w:p w14:paraId="3875C732" w14:textId="77777777" w:rsidR="001A5720" w:rsidRDefault="001A5720" w:rsidP="00D54FBC">
            <w:pPr>
              <w:spacing w:line="276" w:lineRule="auto"/>
              <w:rPr>
                <w:rFonts w:ascii="Times New Roman" w:eastAsia="Times New Roman" w:hAnsi="Times New Roman" w:cs="Times New Roman"/>
                <w:sz w:val="24"/>
                <w:szCs w:val="24"/>
              </w:rPr>
            </w:pPr>
          </w:p>
        </w:tc>
        <w:tc>
          <w:tcPr>
            <w:tcW w:w="600" w:type="dxa"/>
          </w:tcPr>
          <w:p w14:paraId="1967A45B" w14:textId="77777777" w:rsidR="001A5720" w:rsidRDefault="001A5720" w:rsidP="00D54FBC">
            <w:pPr>
              <w:spacing w:line="276" w:lineRule="auto"/>
              <w:rPr>
                <w:rFonts w:ascii="Times New Roman" w:eastAsia="Times New Roman" w:hAnsi="Times New Roman" w:cs="Times New Roman"/>
                <w:sz w:val="24"/>
                <w:szCs w:val="24"/>
              </w:rPr>
            </w:pPr>
          </w:p>
        </w:tc>
        <w:tc>
          <w:tcPr>
            <w:tcW w:w="563" w:type="dxa"/>
          </w:tcPr>
          <w:p w14:paraId="3818ECB5" w14:textId="77777777" w:rsidR="001A5720" w:rsidRDefault="001A5720" w:rsidP="00D54FBC">
            <w:pPr>
              <w:spacing w:line="276" w:lineRule="auto"/>
              <w:rPr>
                <w:rFonts w:ascii="Times New Roman" w:eastAsia="Times New Roman" w:hAnsi="Times New Roman" w:cs="Times New Roman"/>
                <w:sz w:val="24"/>
                <w:szCs w:val="24"/>
              </w:rPr>
            </w:pPr>
          </w:p>
        </w:tc>
        <w:tc>
          <w:tcPr>
            <w:tcW w:w="576" w:type="dxa"/>
            <w:shd w:val="clear" w:color="auto" w:fill="E5B8B7" w:themeFill="accent2" w:themeFillTint="66"/>
          </w:tcPr>
          <w:p w14:paraId="2F3DB7B1" w14:textId="77777777" w:rsidR="001A5720" w:rsidRDefault="001A5720" w:rsidP="00D54FBC">
            <w:pPr>
              <w:spacing w:line="276" w:lineRule="auto"/>
              <w:rPr>
                <w:rFonts w:ascii="Times New Roman" w:eastAsia="Times New Roman" w:hAnsi="Times New Roman" w:cs="Times New Roman"/>
                <w:sz w:val="24"/>
                <w:szCs w:val="24"/>
              </w:rPr>
            </w:pPr>
          </w:p>
        </w:tc>
        <w:tc>
          <w:tcPr>
            <w:tcW w:w="563" w:type="dxa"/>
            <w:shd w:val="clear" w:color="auto" w:fill="E5B8B7" w:themeFill="accent2" w:themeFillTint="66"/>
          </w:tcPr>
          <w:p w14:paraId="6DBCD644" w14:textId="77777777" w:rsidR="001A5720" w:rsidRDefault="001A5720" w:rsidP="00D54FBC">
            <w:pPr>
              <w:spacing w:line="276" w:lineRule="auto"/>
              <w:rPr>
                <w:rFonts w:ascii="Times New Roman" w:eastAsia="Times New Roman" w:hAnsi="Times New Roman" w:cs="Times New Roman"/>
                <w:sz w:val="24"/>
                <w:szCs w:val="24"/>
              </w:rPr>
            </w:pPr>
          </w:p>
        </w:tc>
        <w:tc>
          <w:tcPr>
            <w:tcW w:w="563" w:type="dxa"/>
          </w:tcPr>
          <w:p w14:paraId="0074EE29" w14:textId="77777777" w:rsidR="001A5720" w:rsidRDefault="001A5720" w:rsidP="00D54FBC">
            <w:pPr>
              <w:spacing w:line="276" w:lineRule="auto"/>
              <w:rPr>
                <w:rFonts w:ascii="Times New Roman" w:eastAsia="Times New Roman" w:hAnsi="Times New Roman" w:cs="Times New Roman"/>
                <w:sz w:val="24"/>
                <w:szCs w:val="24"/>
              </w:rPr>
            </w:pPr>
          </w:p>
        </w:tc>
      </w:tr>
      <w:tr w:rsidR="001A5720" w14:paraId="4F550C11" w14:textId="77777777" w:rsidTr="00FE2F36">
        <w:tc>
          <w:tcPr>
            <w:tcW w:w="5116" w:type="dxa"/>
          </w:tcPr>
          <w:p w14:paraId="7E6025FE" w14:textId="77777777" w:rsidR="001A5720" w:rsidRPr="001A5720" w:rsidRDefault="001A5720" w:rsidP="00D54FBC">
            <w:pPr>
              <w:spacing w:line="276" w:lineRule="auto"/>
              <w:ind w:left="360"/>
              <w:rPr>
                <w:rFonts w:ascii="Times New Roman" w:eastAsia="Times New Roman" w:hAnsi="Times New Roman" w:cs="Times New Roman"/>
                <w:sz w:val="24"/>
                <w:szCs w:val="24"/>
              </w:rPr>
            </w:pPr>
            <w:r w:rsidRPr="001A5720">
              <w:rPr>
                <w:rFonts w:ascii="Times New Roman" w:eastAsia="Times New Roman" w:hAnsi="Times New Roman" w:cs="Times New Roman"/>
                <w:sz w:val="24"/>
                <w:szCs w:val="24"/>
              </w:rPr>
              <w:t>1.</w:t>
            </w:r>
            <w:r>
              <w:rPr>
                <w:rFonts w:ascii="Times New Roman" w:eastAsia="Times New Roman" w:hAnsi="Times New Roman" w:cs="Times New Roman"/>
                <w:sz w:val="24"/>
                <w:szCs w:val="24"/>
              </w:rPr>
              <w:t xml:space="preserve"> Central Basestation communication to CC1310 transmitter and Supervisor RTL SDRs</w:t>
            </w:r>
            <w:r w:rsidR="00FE2F36">
              <w:rPr>
                <w:rFonts w:ascii="Times New Roman" w:eastAsia="Times New Roman" w:hAnsi="Times New Roman" w:cs="Times New Roman"/>
                <w:sz w:val="24"/>
                <w:szCs w:val="24"/>
              </w:rPr>
              <w:t xml:space="preserve"> for frequency hopping</w:t>
            </w:r>
          </w:p>
        </w:tc>
        <w:tc>
          <w:tcPr>
            <w:tcW w:w="243" w:type="dxa"/>
          </w:tcPr>
          <w:p w14:paraId="499E797F" w14:textId="77777777" w:rsidR="001A5720" w:rsidRDefault="001A5720" w:rsidP="00D54FBC">
            <w:pPr>
              <w:spacing w:line="276" w:lineRule="auto"/>
              <w:rPr>
                <w:rFonts w:ascii="Times New Roman" w:eastAsia="Times New Roman" w:hAnsi="Times New Roman" w:cs="Times New Roman"/>
                <w:sz w:val="24"/>
                <w:szCs w:val="24"/>
              </w:rPr>
            </w:pPr>
          </w:p>
        </w:tc>
        <w:tc>
          <w:tcPr>
            <w:tcW w:w="563" w:type="dxa"/>
          </w:tcPr>
          <w:p w14:paraId="5FA7D4E0" w14:textId="77777777" w:rsidR="001A5720" w:rsidRDefault="001A5720" w:rsidP="00D54FBC">
            <w:pPr>
              <w:spacing w:line="276" w:lineRule="auto"/>
              <w:rPr>
                <w:rFonts w:ascii="Times New Roman" w:eastAsia="Times New Roman" w:hAnsi="Times New Roman" w:cs="Times New Roman"/>
                <w:sz w:val="24"/>
                <w:szCs w:val="24"/>
              </w:rPr>
            </w:pPr>
          </w:p>
        </w:tc>
        <w:tc>
          <w:tcPr>
            <w:tcW w:w="563" w:type="dxa"/>
          </w:tcPr>
          <w:p w14:paraId="449E8A1D" w14:textId="77777777" w:rsidR="001A5720" w:rsidRDefault="001A5720" w:rsidP="00D54FBC">
            <w:pPr>
              <w:spacing w:line="276" w:lineRule="auto"/>
              <w:rPr>
                <w:rFonts w:ascii="Times New Roman" w:eastAsia="Times New Roman" w:hAnsi="Times New Roman" w:cs="Times New Roman"/>
                <w:sz w:val="24"/>
                <w:szCs w:val="24"/>
              </w:rPr>
            </w:pPr>
          </w:p>
        </w:tc>
        <w:tc>
          <w:tcPr>
            <w:tcW w:w="600" w:type="dxa"/>
          </w:tcPr>
          <w:p w14:paraId="1125543A" w14:textId="77777777" w:rsidR="001A5720" w:rsidRDefault="001A5720" w:rsidP="00D54FBC">
            <w:pPr>
              <w:spacing w:line="276" w:lineRule="auto"/>
              <w:rPr>
                <w:rFonts w:ascii="Times New Roman" w:eastAsia="Times New Roman" w:hAnsi="Times New Roman" w:cs="Times New Roman"/>
                <w:sz w:val="24"/>
                <w:szCs w:val="24"/>
              </w:rPr>
            </w:pPr>
          </w:p>
        </w:tc>
        <w:tc>
          <w:tcPr>
            <w:tcW w:w="563" w:type="dxa"/>
          </w:tcPr>
          <w:p w14:paraId="601CF8CE" w14:textId="77777777" w:rsidR="001A5720" w:rsidRDefault="001A5720" w:rsidP="00D54FBC">
            <w:pPr>
              <w:spacing w:line="276" w:lineRule="auto"/>
              <w:rPr>
                <w:rFonts w:ascii="Times New Roman" w:eastAsia="Times New Roman" w:hAnsi="Times New Roman" w:cs="Times New Roman"/>
                <w:sz w:val="24"/>
                <w:szCs w:val="24"/>
              </w:rPr>
            </w:pPr>
          </w:p>
        </w:tc>
        <w:tc>
          <w:tcPr>
            <w:tcW w:w="576" w:type="dxa"/>
            <w:shd w:val="clear" w:color="auto" w:fill="E5B8B7" w:themeFill="accent2" w:themeFillTint="66"/>
          </w:tcPr>
          <w:p w14:paraId="5281D877" w14:textId="77777777" w:rsidR="001A5720" w:rsidRDefault="001A5720" w:rsidP="00D54FBC">
            <w:pPr>
              <w:spacing w:line="276" w:lineRule="auto"/>
              <w:rPr>
                <w:rFonts w:ascii="Times New Roman" w:eastAsia="Times New Roman" w:hAnsi="Times New Roman" w:cs="Times New Roman"/>
                <w:sz w:val="24"/>
                <w:szCs w:val="24"/>
              </w:rPr>
            </w:pPr>
          </w:p>
        </w:tc>
        <w:tc>
          <w:tcPr>
            <w:tcW w:w="563" w:type="dxa"/>
          </w:tcPr>
          <w:p w14:paraId="5A5A4111" w14:textId="77777777" w:rsidR="001A5720" w:rsidRDefault="001A5720" w:rsidP="00D54FBC">
            <w:pPr>
              <w:spacing w:line="276" w:lineRule="auto"/>
              <w:rPr>
                <w:rFonts w:ascii="Times New Roman" w:eastAsia="Times New Roman" w:hAnsi="Times New Roman" w:cs="Times New Roman"/>
                <w:sz w:val="24"/>
                <w:szCs w:val="24"/>
              </w:rPr>
            </w:pPr>
          </w:p>
        </w:tc>
        <w:tc>
          <w:tcPr>
            <w:tcW w:w="563" w:type="dxa"/>
          </w:tcPr>
          <w:p w14:paraId="537F2255" w14:textId="77777777" w:rsidR="001A5720" w:rsidRDefault="001A5720" w:rsidP="00D54FBC">
            <w:pPr>
              <w:spacing w:line="276" w:lineRule="auto"/>
              <w:rPr>
                <w:rFonts w:ascii="Times New Roman" w:eastAsia="Times New Roman" w:hAnsi="Times New Roman" w:cs="Times New Roman"/>
                <w:sz w:val="24"/>
                <w:szCs w:val="24"/>
              </w:rPr>
            </w:pPr>
          </w:p>
        </w:tc>
      </w:tr>
      <w:tr w:rsidR="001A5720" w14:paraId="606E958C" w14:textId="77777777" w:rsidTr="00FE2F36">
        <w:tc>
          <w:tcPr>
            <w:tcW w:w="5116" w:type="dxa"/>
          </w:tcPr>
          <w:p w14:paraId="0CBCC551" w14:textId="77777777" w:rsidR="001A5720" w:rsidRDefault="001A5720" w:rsidP="00D54FBC">
            <w:pPr>
              <w:spacing w:line="276"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AoA Gap Minimization Code on </w:t>
            </w:r>
            <w:r w:rsidR="00FE2F36">
              <w:rPr>
                <w:rFonts w:ascii="Times New Roman" w:eastAsia="Times New Roman" w:hAnsi="Times New Roman" w:cs="Times New Roman"/>
                <w:sz w:val="24"/>
                <w:szCs w:val="24"/>
              </w:rPr>
              <w:t>receiver basestations</w:t>
            </w:r>
          </w:p>
        </w:tc>
        <w:tc>
          <w:tcPr>
            <w:tcW w:w="243" w:type="dxa"/>
          </w:tcPr>
          <w:p w14:paraId="40EA5F6F" w14:textId="77777777" w:rsidR="001A5720" w:rsidRDefault="001A5720" w:rsidP="00D54FBC">
            <w:pPr>
              <w:spacing w:line="276" w:lineRule="auto"/>
              <w:rPr>
                <w:rFonts w:ascii="Times New Roman" w:eastAsia="Times New Roman" w:hAnsi="Times New Roman" w:cs="Times New Roman"/>
                <w:sz w:val="24"/>
                <w:szCs w:val="24"/>
              </w:rPr>
            </w:pPr>
          </w:p>
        </w:tc>
        <w:tc>
          <w:tcPr>
            <w:tcW w:w="563" w:type="dxa"/>
          </w:tcPr>
          <w:p w14:paraId="7A5C0933" w14:textId="77777777" w:rsidR="001A5720" w:rsidRDefault="001A5720" w:rsidP="00D54FBC">
            <w:pPr>
              <w:spacing w:line="276" w:lineRule="auto"/>
              <w:rPr>
                <w:rFonts w:ascii="Times New Roman" w:eastAsia="Times New Roman" w:hAnsi="Times New Roman" w:cs="Times New Roman"/>
                <w:sz w:val="24"/>
                <w:szCs w:val="24"/>
              </w:rPr>
            </w:pPr>
          </w:p>
        </w:tc>
        <w:tc>
          <w:tcPr>
            <w:tcW w:w="563" w:type="dxa"/>
          </w:tcPr>
          <w:p w14:paraId="37D9EE9A" w14:textId="77777777" w:rsidR="001A5720" w:rsidRDefault="001A5720" w:rsidP="00D54FBC">
            <w:pPr>
              <w:spacing w:line="276" w:lineRule="auto"/>
              <w:rPr>
                <w:rFonts w:ascii="Times New Roman" w:eastAsia="Times New Roman" w:hAnsi="Times New Roman" w:cs="Times New Roman"/>
                <w:sz w:val="24"/>
                <w:szCs w:val="24"/>
              </w:rPr>
            </w:pPr>
          </w:p>
        </w:tc>
        <w:tc>
          <w:tcPr>
            <w:tcW w:w="600" w:type="dxa"/>
          </w:tcPr>
          <w:p w14:paraId="3EA35433" w14:textId="77777777" w:rsidR="001A5720" w:rsidRDefault="001A5720" w:rsidP="00D54FBC">
            <w:pPr>
              <w:spacing w:line="276" w:lineRule="auto"/>
              <w:rPr>
                <w:rFonts w:ascii="Times New Roman" w:eastAsia="Times New Roman" w:hAnsi="Times New Roman" w:cs="Times New Roman"/>
                <w:sz w:val="24"/>
                <w:szCs w:val="24"/>
              </w:rPr>
            </w:pPr>
          </w:p>
        </w:tc>
        <w:tc>
          <w:tcPr>
            <w:tcW w:w="563" w:type="dxa"/>
          </w:tcPr>
          <w:p w14:paraId="1AE20298" w14:textId="77777777" w:rsidR="001A5720" w:rsidRDefault="001A5720" w:rsidP="00D54FBC">
            <w:pPr>
              <w:spacing w:line="276" w:lineRule="auto"/>
              <w:rPr>
                <w:rFonts w:ascii="Times New Roman" w:eastAsia="Times New Roman" w:hAnsi="Times New Roman" w:cs="Times New Roman"/>
                <w:sz w:val="24"/>
                <w:szCs w:val="24"/>
              </w:rPr>
            </w:pPr>
          </w:p>
        </w:tc>
        <w:tc>
          <w:tcPr>
            <w:tcW w:w="576" w:type="dxa"/>
          </w:tcPr>
          <w:p w14:paraId="6B8A416E" w14:textId="77777777" w:rsidR="001A5720" w:rsidRDefault="001A5720" w:rsidP="00D54FBC">
            <w:pPr>
              <w:spacing w:line="276" w:lineRule="auto"/>
              <w:rPr>
                <w:rFonts w:ascii="Times New Roman" w:eastAsia="Times New Roman" w:hAnsi="Times New Roman" w:cs="Times New Roman"/>
                <w:sz w:val="24"/>
                <w:szCs w:val="24"/>
              </w:rPr>
            </w:pPr>
          </w:p>
        </w:tc>
        <w:tc>
          <w:tcPr>
            <w:tcW w:w="563" w:type="dxa"/>
            <w:shd w:val="clear" w:color="auto" w:fill="E5B8B7" w:themeFill="accent2" w:themeFillTint="66"/>
          </w:tcPr>
          <w:p w14:paraId="31FD0C5A" w14:textId="77777777" w:rsidR="001A5720" w:rsidRDefault="001A5720" w:rsidP="00D54FBC">
            <w:pPr>
              <w:spacing w:line="276" w:lineRule="auto"/>
              <w:rPr>
                <w:rFonts w:ascii="Times New Roman" w:eastAsia="Times New Roman" w:hAnsi="Times New Roman" w:cs="Times New Roman"/>
                <w:sz w:val="24"/>
                <w:szCs w:val="24"/>
              </w:rPr>
            </w:pPr>
          </w:p>
        </w:tc>
        <w:tc>
          <w:tcPr>
            <w:tcW w:w="563" w:type="dxa"/>
          </w:tcPr>
          <w:p w14:paraId="53CFA80B" w14:textId="77777777" w:rsidR="001A5720" w:rsidRDefault="001A5720" w:rsidP="00D54FBC">
            <w:pPr>
              <w:spacing w:line="276" w:lineRule="auto"/>
              <w:rPr>
                <w:rFonts w:ascii="Times New Roman" w:eastAsia="Times New Roman" w:hAnsi="Times New Roman" w:cs="Times New Roman"/>
                <w:sz w:val="24"/>
                <w:szCs w:val="24"/>
              </w:rPr>
            </w:pPr>
          </w:p>
        </w:tc>
      </w:tr>
      <w:tr w:rsidR="00FE2F36" w14:paraId="04FCACD0" w14:textId="77777777" w:rsidTr="00FE2F36">
        <w:tc>
          <w:tcPr>
            <w:tcW w:w="5116" w:type="dxa"/>
          </w:tcPr>
          <w:p w14:paraId="0D6BF6C0" w14:textId="77777777" w:rsidR="00FE2F36" w:rsidRDefault="00FE2F36" w:rsidP="00D54FBC">
            <w:p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Append </w:t>
            </w:r>
            <w:r w:rsidR="00C316C6">
              <w:rPr>
                <w:rFonts w:ascii="Times New Roman" w:eastAsia="Times New Roman" w:hAnsi="Times New Roman" w:cs="Times New Roman"/>
                <w:sz w:val="24"/>
                <w:szCs w:val="24"/>
              </w:rPr>
              <w:t>d</w:t>
            </w:r>
            <w:r>
              <w:rPr>
                <w:rFonts w:ascii="Times New Roman" w:eastAsia="Times New Roman" w:hAnsi="Times New Roman" w:cs="Times New Roman"/>
                <w:sz w:val="24"/>
                <w:szCs w:val="24"/>
              </w:rPr>
              <w:t xml:space="preserve">esign </w:t>
            </w:r>
            <w:r w:rsidR="00C316C6">
              <w:rPr>
                <w:rFonts w:ascii="Times New Roman" w:eastAsia="Times New Roman" w:hAnsi="Times New Roman" w:cs="Times New Roman"/>
                <w:sz w:val="24"/>
                <w:szCs w:val="24"/>
              </w:rPr>
              <w:t>i</w:t>
            </w:r>
            <w:r>
              <w:rPr>
                <w:rFonts w:ascii="Times New Roman" w:eastAsia="Times New Roman" w:hAnsi="Times New Roman" w:cs="Times New Roman"/>
                <w:sz w:val="24"/>
                <w:szCs w:val="24"/>
              </w:rPr>
              <w:t xml:space="preserve">mplementation and </w:t>
            </w:r>
            <w:r w:rsidR="00C316C6">
              <w:rPr>
                <w:rFonts w:ascii="Times New Roman" w:eastAsia="Times New Roman" w:hAnsi="Times New Roman" w:cs="Times New Roman"/>
                <w:sz w:val="24"/>
                <w:szCs w:val="24"/>
              </w:rPr>
              <w:t>e</w:t>
            </w:r>
            <w:r>
              <w:rPr>
                <w:rFonts w:ascii="Times New Roman" w:eastAsia="Times New Roman" w:hAnsi="Times New Roman" w:cs="Times New Roman"/>
                <w:sz w:val="24"/>
                <w:szCs w:val="24"/>
              </w:rPr>
              <w:t xml:space="preserve">mpirical </w:t>
            </w:r>
            <w:r w:rsidR="00C316C6">
              <w:rPr>
                <w:rFonts w:ascii="Times New Roman" w:eastAsia="Times New Roman" w:hAnsi="Times New Roman" w:cs="Times New Roman"/>
                <w:sz w:val="24"/>
                <w:szCs w:val="24"/>
              </w:rPr>
              <w:t>t</w:t>
            </w:r>
            <w:r>
              <w:rPr>
                <w:rFonts w:ascii="Times New Roman" w:eastAsia="Times New Roman" w:hAnsi="Times New Roman" w:cs="Times New Roman"/>
                <w:sz w:val="24"/>
                <w:szCs w:val="24"/>
              </w:rPr>
              <w:t xml:space="preserve">esting </w:t>
            </w:r>
            <w:r w:rsidR="00C316C6">
              <w:rPr>
                <w:rFonts w:ascii="Times New Roman" w:eastAsia="Times New Roman" w:hAnsi="Times New Roman" w:cs="Times New Roman"/>
                <w:sz w:val="24"/>
                <w:szCs w:val="24"/>
              </w:rPr>
              <w:t>s</w:t>
            </w:r>
            <w:r>
              <w:rPr>
                <w:rFonts w:ascii="Times New Roman" w:eastAsia="Times New Roman" w:hAnsi="Times New Roman" w:cs="Times New Roman"/>
                <w:sz w:val="24"/>
                <w:szCs w:val="24"/>
              </w:rPr>
              <w:t>ections to th</w:t>
            </w:r>
            <w:r w:rsidR="00F17762">
              <w:rPr>
                <w:rFonts w:ascii="Times New Roman" w:eastAsia="Times New Roman" w:hAnsi="Times New Roman" w:cs="Times New Roman"/>
                <w:sz w:val="24"/>
                <w:szCs w:val="24"/>
              </w:rPr>
              <w:t xml:space="preserve">is </w:t>
            </w:r>
            <w:r w:rsidR="00C904FF">
              <w:rPr>
                <w:rFonts w:ascii="Times New Roman" w:eastAsia="Times New Roman" w:hAnsi="Times New Roman" w:cs="Times New Roman"/>
                <w:sz w:val="24"/>
                <w:szCs w:val="24"/>
              </w:rPr>
              <w:t>paper</w:t>
            </w:r>
            <w:r>
              <w:rPr>
                <w:rFonts w:ascii="Times New Roman" w:eastAsia="Times New Roman" w:hAnsi="Times New Roman" w:cs="Times New Roman"/>
                <w:sz w:val="24"/>
                <w:szCs w:val="24"/>
              </w:rPr>
              <w:t xml:space="preserve"> and GitHub</w:t>
            </w:r>
            <w:r w:rsidR="00F17762">
              <w:rPr>
                <w:rFonts w:ascii="Times New Roman" w:eastAsia="Times New Roman" w:hAnsi="Times New Roman" w:cs="Times New Roman"/>
                <w:sz w:val="24"/>
                <w:szCs w:val="24"/>
              </w:rPr>
              <w:t xml:space="preserve"> Documentation</w:t>
            </w:r>
          </w:p>
        </w:tc>
        <w:tc>
          <w:tcPr>
            <w:tcW w:w="243" w:type="dxa"/>
          </w:tcPr>
          <w:p w14:paraId="01E5E3E5" w14:textId="77777777" w:rsidR="00FE2F36" w:rsidRDefault="00FE2F36" w:rsidP="00D54FBC">
            <w:pPr>
              <w:spacing w:line="276" w:lineRule="auto"/>
              <w:rPr>
                <w:rFonts w:ascii="Times New Roman" w:eastAsia="Times New Roman" w:hAnsi="Times New Roman" w:cs="Times New Roman"/>
                <w:sz w:val="24"/>
                <w:szCs w:val="24"/>
              </w:rPr>
            </w:pPr>
          </w:p>
        </w:tc>
        <w:tc>
          <w:tcPr>
            <w:tcW w:w="563" w:type="dxa"/>
          </w:tcPr>
          <w:p w14:paraId="6B6467E2" w14:textId="77777777" w:rsidR="00FE2F36" w:rsidRDefault="00FE2F36" w:rsidP="00D54FBC">
            <w:pPr>
              <w:spacing w:line="276" w:lineRule="auto"/>
              <w:rPr>
                <w:rFonts w:ascii="Times New Roman" w:eastAsia="Times New Roman" w:hAnsi="Times New Roman" w:cs="Times New Roman"/>
                <w:sz w:val="24"/>
                <w:szCs w:val="24"/>
              </w:rPr>
            </w:pPr>
          </w:p>
        </w:tc>
        <w:tc>
          <w:tcPr>
            <w:tcW w:w="563" w:type="dxa"/>
          </w:tcPr>
          <w:p w14:paraId="05F242F1" w14:textId="77777777" w:rsidR="00FE2F36" w:rsidRDefault="00FE2F36" w:rsidP="00D54FBC">
            <w:pPr>
              <w:spacing w:line="276" w:lineRule="auto"/>
              <w:rPr>
                <w:rFonts w:ascii="Times New Roman" w:eastAsia="Times New Roman" w:hAnsi="Times New Roman" w:cs="Times New Roman"/>
                <w:sz w:val="24"/>
                <w:szCs w:val="24"/>
              </w:rPr>
            </w:pPr>
          </w:p>
        </w:tc>
        <w:tc>
          <w:tcPr>
            <w:tcW w:w="600" w:type="dxa"/>
          </w:tcPr>
          <w:p w14:paraId="39FEC914" w14:textId="77777777" w:rsidR="00FE2F36" w:rsidRDefault="00FE2F36" w:rsidP="00D54FBC">
            <w:pPr>
              <w:spacing w:line="276" w:lineRule="auto"/>
              <w:rPr>
                <w:rFonts w:ascii="Times New Roman" w:eastAsia="Times New Roman" w:hAnsi="Times New Roman" w:cs="Times New Roman"/>
                <w:sz w:val="24"/>
                <w:szCs w:val="24"/>
              </w:rPr>
            </w:pPr>
          </w:p>
        </w:tc>
        <w:tc>
          <w:tcPr>
            <w:tcW w:w="563" w:type="dxa"/>
          </w:tcPr>
          <w:p w14:paraId="7E74E093" w14:textId="77777777" w:rsidR="00FE2F36" w:rsidRDefault="00FE2F36" w:rsidP="00D54FBC">
            <w:pPr>
              <w:spacing w:line="276" w:lineRule="auto"/>
              <w:rPr>
                <w:rFonts w:ascii="Times New Roman" w:eastAsia="Times New Roman" w:hAnsi="Times New Roman" w:cs="Times New Roman"/>
                <w:sz w:val="24"/>
                <w:szCs w:val="24"/>
              </w:rPr>
            </w:pPr>
          </w:p>
        </w:tc>
        <w:tc>
          <w:tcPr>
            <w:tcW w:w="576" w:type="dxa"/>
          </w:tcPr>
          <w:p w14:paraId="64D85F36" w14:textId="77777777" w:rsidR="00FE2F36" w:rsidRDefault="00FE2F36" w:rsidP="00D54FBC">
            <w:pPr>
              <w:spacing w:line="276" w:lineRule="auto"/>
              <w:rPr>
                <w:rFonts w:ascii="Times New Roman" w:eastAsia="Times New Roman" w:hAnsi="Times New Roman" w:cs="Times New Roman"/>
                <w:sz w:val="24"/>
                <w:szCs w:val="24"/>
              </w:rPr>
            </w:pPr>
          </w:p>
        </w:tc>
        <w:tc>
          <w:tcPr>
            <w:tcW w:w="563" w:type="dxa"/>
          </w:tcPr>
          <w:p w14:paraId="5BC9858A" w14:textId="77777777" w:rsidR="00FE2F36" w:rsidRDefault="00FE2F36" w:rsidP="00D54FBC">
            <w:pPr>
              <w:spacing w:line="276" w:lineRule="auto"/>
              <w:rPr>
                <w:rFonts w:ascii="Times New Roman" w:eastAsia="Times New Roman" w:hAnsi="Times New Roman" w:cs="Times New Roman"/>
                <w:sz w:val="24"/>
                <w:szCs w:val="24"/>
              </w:rPr>
            </w:pPr>
          </w:p>
        </w:tc>
        <w:tc>
          <w:tcPr>
            <w:tcW w:w="563" w:type="dxa"/>
            <w:shd w:val="clear" w:color="auto" w:fill="D9D9D9" w:themeFill="background1" w:themeFillShade="D9"/>
          </w:tcPr>
          <w:p w14:paraId="5D14E0B0" w14:textId="77777777" w:rsidR="00FE2F36" w:rsidRDefault="00FE2F36" w:rsidP="00D54FBC">
            <w:pPr>
              <w:spacing w:line="276" w:lineRule="auto"/>
              <w:rPr>
                <w:rFonts w:ascii="Times New Roman" w:eastAsia="Times New Roman" w:hAnsi="Times New Roman" w:cs="Times New Roman"/>
                <w:sz w:val="24"/>
                <w:szCs w:val="24"/>
              </w:rPr>
            </w:pPr>
          </w:p>
        </w:tc>
      </w:tr>
    </w:tbl>
    <w:p w14:paraId="6C7E581D" w14:textId="77777777" w:rsidR="00ED06F1" w:rsidRDefault="00ED06F1" w:rsidP="00D54FBC">
      <w:pPr>
        <w:rPr>
          <w:rFonts w:ascii="Times New Roman" w:eastAsia="Times New Roman" w:hAnsi="Times New Roman" w:cs="Times New Roman"/>
          <w:sz w:val="24"/>
          <w:szCs w:val="24"/>
        </w:rPr>
      </w:pPr>
    </w:p>
    <w:p w14:paraId="46074559" w14:textId="77777777" w:rsidR="002A6317" w:rsidRPr="002A6317" w:rsidRDefault="002A6317" w:rsidP="00D54FBC">
      <w:pPr>
        <w:rPr>
          <w:rFonts w:ascii="Times New Roman" w:eastAsia="Times New Roman" w:hAnsi="Times New Roman" w:cs="Times New Roman"/>
          <w:sz w:val="24"/>
          <w:szCs w:val="24"/>
          <w:lang w:val="en-US"/>
        </w:rPr>
      </w:pPr>
      <w:r w:rsidRPr="002A6317">
        <w:rPr>
          <w:rFonts w:ascii="Times New Roman" w:eastAsia="Times New Roman" w:hAnsi="Times New Roman" w:cs="Times New Roman"/>
          <w:color w:val="000000"/>
          <w:sz w:val="24"/>
          <w:szCs w:val="24"/>
          <w:lang w:val="en-US"/>
        </w:rPr>
        <w:lastRenderedPageBreak/>
        <w:t>The above plan for AMRUPT allocates a set of tasks/responsibilities corresponding to</w:t>
      </w:r>
      <w:r>
        <w:rPr>
          <w:rFonts w:ascii="Times New Roman" w:eastAsia="Times New Roman" w:hAnsi="Times New Roman" w:cs="Times New Roman"/>
          <w:color w:val="000000"/>
          <w:sz w:val="24"/>
          <w:szCs w:val="24"/>
          <w:lang w:val="en-US"/>
        </w:rPr>
        <w:t xml:space="preserve"> eight</w:t>
      </w:r>
      <w:r w:rsidRPr="002A6317">
        <w:rPr>
          <w:rFonts w:ascii="Times New Roman" w:eastAsia="Times New Roman" w:hAnsi="Times New Roman" w:cs="Times New Roman"/>
          <w:color w:val="000000"/>
          <w:sz w:val="24"/>
          <w:szCs w:val="24"/>
          <w:lang w:val="en-US"/>
        </w:rPr>
        <w:t xml:space="preserve"> </w:t>
      </w:r>
      <w:r>
        <w:rPr>
          <w:rFonts w:ascii="Times New Roman" w:eastAsia="Times New Roman" w:hAnsi="Times New Roman" w:cs="Times New Roman"/>
          <w:color w:val="000000"/>
          <w:sz w:val="24"/>
          <w:szCs w:val="24"/>
          <w:lang w:val="en-US"/>
        </w:rPr>
        <w:t>weeks of the summer</w:t>
      </w:r>
      <w:r w:rsidRPr="002A6317">
        <w:rPr>
          <w:rFonts w:ascii="Times New Roman" w:eastAsia="Times New Roman" w:hAnsi="Times New Roman" w:cs="Times New Roman"/>
          <w:color w:val="000000"/>
          <w:sz w:val="24"/>
          <w:szCs w:val="24"/>
          <w:lang w:val="en-US"/>
        </w:rPr>
        <w:t xml:space="preserve"> to work on this project, which are as follows:</w:t>
      </w:r>
    </w:p>
    <w:p w14:paraId="1FFC4811" w14:textId="77777777" w:rsidR="002A6317" w:rsidRPr="002A6317" w:rsidRDefault="002A6317" w:rsidP="00D54FBC">
      <w:pPr>
        <w:rPr>
          <w:rFonts w:ascii="Times New Roman" w:eastAsia="Times New Roman" w:hAnsi="Times New Roman" w:cs="Times New Roman"/>
          <w:sz w:val="24"/>
          <w:szCs w:val="24"/>
          <w:lang w:val="en-US"/>
        </w:rPr>
      </w:pPr>
      <w:r w:rsidRPr="002A6317">
        <w:rPr>
          <w:rFonts w:ascii="Times New Roman" w:eastAsia="Times New Roman" w:hAnsi="Times New Roman" w:cs="Times New Roman"/>
          <w:color w:val="000000"/>
          <w:sz w:val="24"/>
          <w:szCs w:val="24"/>
          <w:lang w:val="en-US"/>
        </w:rPr>
        <w:t xml:space="preserve">Week 1: </w:t>
      </w:r>
      <w:r>
        <w:rPr>
          <w:rFonts w:ascii="Times New Roman" w:eastAsia="Times New Roman" w:hAnsi="Times New Roman" w:cs="Times New Roman"/>
          <w:color w:val="000000"/>
          <w:sz w:val="24"/>
          <w:szCs w:val="24"/>
          <w:lang w:val="en-US"/>
        </w:rPr>
        <w:t>6</w:t>
      </w:r>
      <w:r w:rsidRPr="002A6317">
        <w:rPr>
          <w:rFonts w:ascii="Times New Roman" w:eastAsia="Times New Roman" w:hAnsi="Times New Roman" w:cs="Times New Roman"/>
          <w:color w:val="000000"/>
          <w:sz w:val="24"/>
          <w:szCs w:val="24"/>
          <w:lang w:val="en-US"/>
        </w:rPr>
        <w:t>/</w:t>
      </w:r>
      <w:r>
        <w:rPr>
          <w:rFonts w:ascii="Times New Roman" w:eastAsia="Times New Roman" w:hAnsi="Times New Roman" w:cs="Times New Roman"/>
          <w:color w:val="000000"/>
          <w:sz w:val="24"/>
          <w:szCs w:val="24"/>
          <w:lang w:val="en-US"/>
        </w:rPr>
        <w:t>24</w:t>
      </w:r>
      <w:r w:rsidRPr="002A6317">
        <w:rPr>
          <w:rFonts w:ascii="Times New Roman" w:eastAsia="Times New Roman" w:hAnsi="Times New Roman" w:cs="Times New Roman"/>
          <w:color w:val="000000"/>
          <w:sz w:val="24"/>
          <w:szCs w:val="24"/>
          <w:lang w:val="en-US"/>
        </w:rPr>
        <w:t xml:space="preserve">/2018 – </w:t>
      </w:r>
      <w:r>
        <w:rPr>
          <w:rFonts w:ascii="Times New Roman" w:eastAsia="Times New Roman" w:hAnsi="Times New Roman" w:cs="Times New Roman"/>
          <w:color w:val="000000"/>
          <w:sz w:val="24"/>
          <w:szCs w:val="24"/>
          <w:lang w:val="en-US"/>
        </w:rPr>
        <w:t>6</w:t>
      </w:r>
      <w:r w:rsidRPr="002A6317">
        <w:rPr>
          <w:rFonts w:ascii="Times New Roman" w:eastAsia="Times New Roman" w:hAnsi="Times New Roman" w:cs="Times New Roman"/>
          <w:color w:val="000000"/>
          <w:sz w:val="24"/>
          <w:szCs w:val="24"/>
          <w:lang w:val="en-US"/>
        </w:rPr>
        <w:t>/</w:t>
      </w:r>
      <w:r>
        <w:rPr>
          <w:rFonts w:ascii="Times New Roman" w:eastAsia="Times New Roman" w:hAnsi="Times New Roman" w:cs="Times New Roman"/>
          <w:color w:val="000000"/>
          <w:sz w:val="24"/>
          <w:szCs w:val="24"/>
          <w:lang w:val="en-US"/>
        </w:rPr>
        <w:t>30</w:t>
      </w:r>
      <w:r w:rsidRPr="002A6317">
        <w:rPr>
          <w:rFonts w:ascii="Times New Roman" w:eastAsia="Times New Roman" w:hAnsi="Times New Roman" w:cs="Times New Roman"/>
          <w:color w:val="000000"/>
          <w:sz w:val="24"/>
          <w:szCs w:val="24"/>
          <w:lang w:val="en-US"/>
        </w:rPr>
        <w:t>/2018</w:t>
      </w:r>
    </w:p>
    <w:p w14:paraId="2C657AC2" w14:textId="77777777" w:rsidR="002A6317" w:rsidRPr="002A6317" w:rsidRDefault="002A6317" w:rsidP="00D54FBC">
      <w:pPr>
        <w:rPr>
          <w:rFonts w:ascii="Times New Roman" w:eastAsia="Times New Roman" w:hAnsi="Times New Roman" w:cs="Times New Roman"/>
          <w:sz w:val="24"/>
          <w:szCs w:val="24"/>
          <w:lang w:val="en-US"/>
        </w:rPr>
      </w:pPr>
      <w:r w:rsidRPr="002A6317">
        <w:rPr>
          <w:rFonts w:ascii="Times New Roman" w:eastAsia="Times New Roman" w:hAnsi="Times New Roman" w:cs="Times New Roman"/>
          <w:color w:val="000000"/>
          <w:sz w:val="24"/>
          <w:szCs w:val="24"/>
          <w:lang w:val="en-US"/>
        </w:rPr>
        <w:t xml:space="preserve">Week 2: </w:t>
      </w:r>
      <w:r>
        <w:rPr>
          <w:rFonts w:ascii="Times New Roman" w:eastAsia="Times New Roman" w:hAnsi="Times New Roman" w:cs="Times New Roman"/>
          <w:color w:val="000000"/>
          <w:sz w:val="24"/>
          <w:szCs w:val="24"/>
          <w:lang w:val="en-US"/>
        </w:rPr>
        <w:t>7</w:t>
      </w:r>
      <w:r w:rsidRPr="002A6317">
        <w:rPr>
          <w:rFonts w:ascii="Times New Roman" w:eastAsia="Times New Roman" w:hAnsi="Times New Roman" w:cs="Times New Roman"/>
          <w:color w:val="000000"/>
          <w:sz w:val="24"/>
          <w:szCs w:val="24"/>
          <w:lang w:val="en-US"/>
        </w:rPr>
        <w:t xml:space="preserve">/1/2018 – </w:t>
      </w:r>
      <w:r>
        <w:rPr>
          <w:rFonts w:ascii="Times New Roman" w:eastAsia="Times New Roman" w:hAnsi="Times New Roman" w:cs="Times New Roman"/>
          <w:color w:val="000000"/>
          <w:sz w:val="24"/>
          <w:szCs w:val="24"/>
          <w:lang w:val="en-US"/>
        </w:rPr>
        <w:t>7</w:t>
      </w:r>
      <w:r w:rsidRPr="002A6317">
        <w:rPr>
          <w:rFonts w:ascii="Times New Roman" w:eastAsia="Times New Roman" w:hAnsi="Times New Roman" w:cs="Times New Roman"/>
          <w:color w:val="000000"/>
          <w:sz w:val="24"/>
          <w:szCs w:val="24"/>
          <w:lang w:val="en-US"/>
        </w:rPr>
        <w:t>/</w:t>
      </w:r>
      <w:r>
        <w:rPr>
          <w:rFonts w:ascii="Times New Roman" w:eastAsia="Times New Roman" w:hAnsi="Times New Roman" w:cs="Times New Roman"/>
          <w:color w:val="000000"/>
          <w:sz w:val="24"/>
          <w:szCs w:val="24"/>
          <w:lang w:val="en-US"/>
        </w:rPr>
        <w:t>7</w:t>
      </w:r>
      <w:r w:rsidRPr="002A6317">
        <w:rPr>
          <w:rFonts w:ascii="Times New Roman" w:eastAsia="Times New Roman" w:hAnsi="Times New Roman" w:cs="Times New Roman"/>
          <w:color w:val="000000"/>
          <w:sz w:val="24"/>
          <w:szCs w:val="24"/>
          <w:lang w:val="en-US"/>
        </w:rPr>
        <w:t>/2018</w:t>
      </w:r>
    </w:p>
    <w:p w14:paraId="4C23425C" w14:textId="77777777" w:rsidR="002A6317" w:rsidRPr="002A6317" w:rsidRDefault="002A6317" w:rsidP="00D54FBC">
      <w:pPr>
        <w:rPr>
          <w:rFonts w:ascii="Times New Roman" w:eastAsia="Times New Roman" w:hAnsi="Times New Roman" w:cs="Times New Roman"/>
          <w:sz w:val="24"/>
          <w:szCs w:val="24"/>
          <w:lang w:val="en-US"/>
        </w:rPr>
      </w:pPr>
      <w:r w:rsidRPr="002A6317">
        <w:rPr>
          <w:rFonts w:ascii="Times New Roman" w:eastAsia="Times New Roman" w:hAnsi="Times New Roman" w:cs="Times New Roman"/>
          <w:color w:val="000000"/>
          <w:sz w:val="24"/>
          <w:szCs w:val="24"/>
          <w:lang w:val="en-US"/>
        </w:rPr>
        <w:t xml:space="preserve">Week 3: </w:t>
      </w:r>
      <w:r>
        <w:rPr>
          <w:rFonts w:ascii="Times New Roman" w:eastAsia="Times New Roman" w:hAnsi="Times New Roman" w:cs="Times New Roman"/>
          <w:color w:val="000000"/>
          <w:sz w:val="24"/>
          <w:szCs w:val="24"/>
          <w:lang w:val="en-US"/>
        </w:rPr>
        <w:t>7</w:t>
      </w:r>
      <w:r w:rsidRPr="002A6317">
        <w:rPr>
          <w:rFonts w:ascii="Times New Roman" w:eastAsia="Times New Roman" w:hAnsi="Times New Roman" w:cs="Times New Roman"/>
          <w:color w:val="000000"/>
          <w:sz w:val="24"/>
          <w:szCs w:val="24"/>
          <w:lang w:val="en-US"/>
        </w:rPr>
        <w:t>/</w:t>
      </w:r>
      <w:r>
        <w:rPr>
          <w:rFonts w:ascii="Times New Roman" w:eastAsia="Times New Roman" w:hAnsi="Times New Roman" w:cs="Times New Roman"/>
          <w:color w:val="000000"/>
          <w:sz w:val="24"/>
          <w:szCs w:val="24"/>
          <w:lang w:val="en-US"/>
        </w:rPr>
        <w:t>8</w:t>
      </w:r>
      <w:r w:rsidRPr="002A6317">
        <w:rPr>
          <w:rFonts w:ascii="Times New Roman" w:eastAsia="Times New Roman" w:hAnsi="Times New Roman" w:cs="Times New Roman"/>
          <w:color w:val="000000"/>
          <w:sz w:val="24"/>
          <w:szCs w:val="24"/>
          <w:lang w:val="en-US"/>
        </w:rPr>
        <w:t xml:space="preserve">/2018 – </w:t>
      </w:r>
      <w:r>
        <w:rPr>
          <w:rFonts w:ascii="Times New Roman" w:eastAsia="Times New Roman" w:hAnsi="Times New Roman" w:cs="Times New Roman"/>
          <w:color w:val="000000"/>
          <w:sz w:val="24"/>
          <w:szCs w:val="24"/>
          <w:lang w:val="en-US"/>
        </w:rPr>
        <w:t>7</w:t>
      </w:r>
      <w:r w:rsidRPr="002A6317">
        <w:rPr>
          <w:rFonts w:ascii="Times New Roman" w:eastAsia="Times New Roman" w:hAnsi="Times New Roman" w:cs="Times New Roman"/>
          <w:color w:val="000000"/>
          <w:sz w:val="24"/>
          <w:szCs w:val="24"/>
          <w:lang w:val="en-US"/>
        </w:rPr>
        <w:t>/</w:t>
      </w:r>
      <w:r>
        <w:rPr>
          <w:rFonts w:ascii="Times New Roman" w:eastAsia="Times New Roman" w:hAnsi="Times New Roman" w:cs="Times New Roman"/>
          <w:color w:val="000000"/>
          <w:sz w:val="24"/>
          <w:szCs w:val="24"/>
          <w:lang w:val="en-US"/>
        </w:rPr>
        <w:t>14</w:t>
      </w:r>
      <w:r w:rsidRPr="002A6317">
        <w:rPr>
          <w:rFonts w:ascii="Times New Roman" w:eastAsia="Times New Roman" w:hAnsi="Times New Roman" w:cs="Times New Roman"/>
          <w:color w:val="000000"/>
          <w:sz w:val="24"/>
          <w:szCs w:val="24"/>
          <w:lang w:val="en-US"/>
        </w:rPr>
        <w:t>/2018</w:t>
      </w:r>
    </w:p>
    <w:p w14:paraId="7FB5B41C" w14:textId="77777777" w:rsidR="002A6317" w:rsidRPr="002A6317" w:rsidRDefault="002A6317" w:rsidP="00D54FBC">
      <w:pPr>
        <w:rPr>
          <w:rFonts w:ascii="Times New Roman" w:eastAsia="Times New Roman" w:hAnsi="Times New Roman" w:cs="Times New Roman"/>
          <w:sz w:val="24"/>
          <w:szCs w:val="24"/>
          <w:lang w:val="en-US"/>
        </w:rPr>
      </w:pPr>
      <w:r w:rsidRPr="002A6317">
        <w:rPr>
          <w:rFonts w:ascii="Times New Roman" w:eastAsia="Times New Roman" w:hAnsi="Times New Roman" w:cs="Times New Roman"/>
          <w:color w:val="000000"/>
          <w:sz w:val="24"/>
          <w:szCs w:val="24"/>
          <w:lang w:val="en-US"/>
        </w:rPr>
        <w:t xml:space="preserve">Week 4: </w:t>
      </w:r>
      <w:r>
        <w:rPr>
          <w:rFonts w:ascii="Times New Roman" w:eastAsia="Times New Roman" w:hAnsi="Times New Roman" w:cs="Times New Roman"/>
          <w:color w:val="000000"/>
          <w:sz w:val="24"/>
          <w:szCs w:val="24"/>
          <w:lang w:val="en-US"/>
        </w:rPr>
        <w:t>7</w:t>
      </w:r>
      <w:r w:rsidRPr="002A6317">
        <w:rPr>
          <w:rFonts w:ascii="Times New Roman" w:eastAsia="Times New Roman" w:hAnsi="Times New Roman" w:cs="Times New Roman"/>
          <w:color w:val="000000"/>
          <w:sz w:val="24"/>
          <w:szCs w:val="24"/>
          <w:lang w:val="en-US"/>
        </w:rPr>
        <w:t>/</w:t>
      </w:r>
      <w:r>
        <w:rPr>
          <w:rFonts w:ascii="Times New Roman" w:eastAsia="Times New Roman" w:hAnsi="Times New Roman" w:cs="Times New Roman"/>
          <w:color w:val="000000"/>
          <w:sz w:val="24"/>
          <w:szCs w:val="24"/>
          <w:lang w:val="en-US"/>
        </w:rPr>
        <w:t>15</w:t>
      </w:r>
      <w:r w:rsidRPr="002A6317">
        <w:rPr>
          <w:rFonts w:ascii="Times New Roman" w:eastAsia="Times New Roman" w:hAnsi="Times New Roman" w:cs="Times New Roman"/>
          <w:color w:val="000000"/>
          <w:sz w:val="24"/>
          <w:szCs w:val="24"/>
          <w:lang w:val="en-US"/>
        </w:rPr>
        <w:t xml:space="preserve">/2018 – </w:t>
      </w:r>
      <w:r>
        <w:rPr>
          <w:rFonts w:ascii="Times New Roman" w:eastAsia="Times New Roman" w:hAnsi="Times New Roman" w:cs="Times New Roman"/>
          <w:color w:val="000000"/>
          <w:sz w:val="24"/>
          <w:szCs w:val="24"/>
          <w:lang w:val="en-US"/>
        </w:rPr>
        <w:t>7/21</w:t>
      </w:r>
      <w:r w:rsidRPr="002A6317">
        <w:rPr>
          <w:rFonts w:ascii="Times New Roman" w:eastAsia="Times New Roman" w:hAnsi="Times New Roman" w:cs="Times New Roman"/>
          <w:color w:val="000000"/>
          <w:sz w:val="24"/>
          <w:szCs w:val="24"/>
          <w:lang w:val="en-US"/>
        </w:rPr>
        <w:t>/2018</w:t>
      </w:r>
    </w:p>
    <w:p w14:paraId="78CB9D90" w14:textId="77777777" w:rsidR="002A6317" w:rsidRPr="002A6317" w:rsidRDefault="002A6317" w:rsidP="00D54FBC">
      <w:pPr>
        <w:rPr>
          <w:rFonts w:ascii="Times New Roman" w:eastAsia="Times New Roman" w:hAnsi="Times New Roman" w:cs="Times New Roman"/>
          <w:sz w:val="24"/>
          <w:szCs w:val="24"/>
          <w:lang w:val="en-US"/>
        </w:rPr>
      </w:pPr>
      <w:r w:rsidRPr="002A6317">
        <w:rPr>
          <w:rFonts w:ascii="Times New Roman" w:eastAsia="Times New Roman" w:hAnsi="Times New Roman" w:cs="Times New Roman"/>
          <w:color w:val="000000"/>
          <w:sz w:val="24"/>
          <w:szCs w:val="24"/>
          <w:lang w:val="en-US"/>
        </w:rPr>
        <w:t xml:space="preserve">Week 5: </w:t>
      </w:r>
      <w:r>
        <w:rPr>
          <w:rFonts w:ascii="Times New Roman" w:eastAsia="Times New Roman" w:hAnsi="Times New Roman" w:cs="Times New Roman"/>
          <w:color w:val="000000"/>
          <w:sz w:val="24"/>
          <w:szCs w:val="24"/>
          <w:lang w:val="en-US"/>
        </w:rPr>
        <w:t>7</w:t>
      </w:r>
      <w:r w:rsidRPr="002A6317">
        <w:rPr>
          <w:rFonts w:ascii="Times New Roman" w:eastAsia="Times New Roman" w:hAnsi="Times New Roman" w:cs="Times New Roman"/>
          <w:color w:val="000000"/>
          <w:sz w:val="24"/>
          <w:szCs w:val="24"/>
          <w:lang w:val="en-US"/>
        </w:rPr>
        <w:t>/</w:t>
      </w:r>
      <w:r>
        <w:rPr>
          <w:rFonts w:ascii="Times New Roman" w:eastAsia="Times New Roman" w:hAnsi="Times New Roman" w:cs="Times New Roman"/>
          <w:color w:val="000000"/>
          <w:sz w:val="24"/>
          <w:szCs w:val="24"/>
          <w:lang w:val="en-US"/>
        </w:rPr>
        <w:t>22</w:t>
      </w:r>
      <w:r w:rsidRPr="002A6317">
        <w:rPr>
          <w:rFonts w:ascii="Times New Roman" w:eastAsia="Times New Roman" w:hAnsi="Times New Roman" w:cs="Times New Roman"/>
          <w:color w:val="000000"/>
          <w:sz w:val="24"/>
          <w:szCs w:val="24"/>
          <w:lang w:val="en-US"/>
        </w:rPr>
        <w:t xml:space="preserve">/2018 – </w:t>
      </w:r>
      <w:r>
        <w:rPr>
          <w:rFonts w:ascii="Times New Roman" w:eastAsia="Times New Roman" w:hAnsi="Times New Roman" w:cs="Times New Roman"/>
          <w:color w:val="000000"/>
          <w:sz w:val="24"/>
          <w:szCs w:val="24"/>
          <w:lang w:val="en-US"/>
        </w:rPr>
        <w:t>7</w:t>
      </w:r>
      <w:r w:rsidRPr="002A6317">
        <w:rPr>
          <w:rFonts w:ascii="Times New Roman" w:eastAsia="Times New Roman" w:hAnsi="Times New Roman" w:cs="Times New Roman"/>
          <w:color w:val="000000"/>
          <w:sz w:val="24"/>
          <w:szCs w:val="24"/>
          <w:lang w:val="en-US"/>
        </w:rPr>
        <w:t>/</w:t>
      </w:r>
      <w:r>
        <w:rPr>
          <w:rFonts w:ascii="Times New Roman" w:eastAsia="Times New Roman" w:hAnsi="Times New Roman" w:cs="Times New Roman"/>
          <w:color w:val="000000"/>
          <w:sz w:val="24"/>
          <w:szCs w:val="24"/>
          <w:lang w:val="en-US"/>
        </w:rPr>
        <w:t>28</w:t>
      </w:r>
      <w:r w:rsidRPr="002A6317">
        <w:rPr>
          <w:rFonts w:ascii="Times New Roman" w:eastAsia="Times New Roman" w:hAnsi="Times New Roman" w:cs="Times New Roman"/>
          <w:color w:val="000000"/>
          <w:sz w:val="24"/>
          <w:szCs w:val="24"/>
          <w:lang w:val="en-US"/>
        </w:rPr>
        <w:t>/2018</w:t>
      </w:r>
    </w:p>
    <w:p w14:paraId="3668A635" w14:textId="77777777" w:rsidR="002A6317" w:rsidRDefault="002A6317" w:rsidP="00D54FBC">
      <w:pPr>
        <w:rPr>
          <w:rFonts w:ascii="Times New Roman" w:eastAsia="Times New Roman" w:hAnsi="Times New Roman" w:cs="Times New Roman"/>
          <w:color w:val="000000"/>
          <w:sz w:val="24"/>
          <w:szCs w:val="24"/>
          <w:lang w:val="en-US"/>
        </w:rPr>
      </w:pPr>
      <w:r w:rsidRPr="002A6317">
        <w:rPr>
          <w:rFonts w:ascii="Times New Roman" w:eastAsia="Times New Roman" w:hAnsi="Times New Roman" w:cs="Times New Roman"/>
          <w:color w:val="000000"/>
          <w:sz w:val="24"/>
          <w:szCs w:val="24"/>
          <w:lang w:val="en-US"/>
        </w:rPr>
        <w:t xml:space="preserve">Week 6: </w:t>
      </w:r>
      <w:r>
        <w:rPr>
          <w:rFonts w:ascii="Times New Roman" w:eastAsia="Times New Roman" w:hAnsi="Times New Roman" w:cs="Times New Roman"/>
          <w:color w:val="000000"/>
          <w:sz w:val="24"/>
          <w:szCs w:val="24"/>
          <w:lang w:val="en-US"/>
        </w:rPr>
        <w:t>7</w:t>
      </w:r>
      <w:r w:rsidRPr="002A6317">
        <w:rPr>
          <w:rFonts w:ascii="Times New Roman" w:eastAsia="Times New Roman" w:hAnsi="Times New Roman" w:cs="Times New Roman"/>
          <w:color w:val="000000"/>
          <w:sz w:val="24"/>
          <w:szCs w:val="24"/>
          <w:lang w:val="en-US"/>
        </w:rPr>
        <w:t>/</w:t>
      </w:r>
      <w:r>
        <w:rPr>
          <w:rFonts w:ascii="Times New Roman" w:eastAsia="Times New Roman" w:hAnsi="Times New Roman" w:cs="Times New Roman"/>
          <w:color w:val="000000"/>
          <w:sz w:val="24"/>
          <w:szCs w:val="24"/>
          <w:lang w:val="en-US"/>
        </w:rPr>
        <w:t>29</w:t>
      </w:r>
      <w:r w:rsidRPr="002A6317">
        <w:rPr>
          <w:rFonts w:ascii="Times New Roman" w:eastAsia="Times New Roman" w:hAnsi="Times New Roman" w:cs="Times New Roman"/>
          <w:color w:val="000000"/>
          <w:sz w:val="24"/>
          <w:szCs w:val="24"/>
          <w:lang w:val="en-US"/>
        </w:rPr>
        <w:t xml:space="preserve">/2018 – </w:t>
      </w:r>
      <w:r>
        <w:rPr>
          <w:rFonts w:ascii="Times New Roman" w:eastAsia="Times New Roman" w:hAnsi="Times New Roman" w:cs="Times New Roman"/>
          <w:color w:val="000000"/>
          <w:sz w:val="24"/>
          <w:szCs w:val="24"/>
          <w:lang w:val="en-US"/>
        </w:rPr>
        <w:t>8</w:t>
      </w:r>
      <w:r w:rsidRPr="002A6317">
        <w:rPr>
          <w:rFonts w:ascii="Times New Roman" w:eastAsia="Times New Roman" w:hAnsi="Times New Roman" w:cs="Times New Roman"/>
          <w:color w:val="000000"/>
          <w:sz w:val="24"/>
          <w:szCs w:val="24"/>
          <w:lang w:val="en-US"/>
        </w:rPr>
        <w:t>/</w:t>
      </w:r>
      <w:r>
        <w:rPr>
          <w:rFonts w:ascii="Times New Roman" w:eastAsia="Times New Roman" w:hAnsi="Times New Roman" w:cs="Times New Roman"/>
          <w:color w:val="000000"/>
          <w:sz w:val="24"/>
          <w:szCs w:val="24"/>
          <w:lang w:val="en-US"/>
        </w:rPr>
        <w:t>4</w:t>
      </w:r>
      <w:r w:rsidRPr="002A6317">
        <w:rPr>
          <w:rFonts w:ascii="Times New Roman" w:eastAsia="Times New Roman" w:hAnsi="Times New Roman" w:cs="Times New Roman"/>
          <w:color w:val="000000"/>
          <w:sz w:val="24"/>
          <w:szCs w:val="24"/>
          <w:lang w:val="en-US"/>
        </w:rPr>
        <w:t>/2018</w:t>
      </w:r>
    </w:p>
    <w:p w14:paraId="67BD13B2" w14:textId="77777777" w:rsidR="002A6317" w:rsidRPr="002A6317" w:rsidRDefault="002A6317" w:rsidP="00D54FBC">
      <w:pPr>
        <w:rPr>
          <w:rFonts w:ascii="Times New Roman" w:eastAsia="Times New Roman" w:hAnsi="Times New Roman" w:cs="Times New Roman"/>
          <w:sz w:val="24"/>
          <w:szCs w:val="24"/>
          <w:lang w:val="en-US"/>
        </w:rPr>
      </w:pPr>
      <w:r w:rsidRPr="002A6317">
        <w:rPr>
          <w:rFonts w:ascii="Times New Roman" w:eastAsia="Times New Roman" w:hAnsi="Times New Roman" w:cs="Times New Roman"/>
          <w:color w:val="000000"/>
          <w:sz w:val="24"/>
          <w:szCs w:val="24"/>
          <w:lang w:val="en-US"/>
        </w:rPr>
        <w:t xml:space="preserve">Week </w:t>
      </w:r>
      <w:r>
        <w:rPr>
          <w:rFonts w:ascii="Times New Roman" w:eastAsia="Times New Roman" w:hAnsi="Times New Roman" w:cs="Times New Roman"/>
          <w:color w:val="000000"/>
          <w:sz w:val="24"/>
          <w:szCs w:val="24"/>
          <w:lang w:val="en-US"/>
        </w:rPr>
        <w:t>7</w:t>
      </w:r>
      <w:r w:rsidRPr="002A6317">
        <w:rPr>
          <w:rFonts w:ascii="Times New Roman" w:eastAsia="Times New Roman" w:hAnsi="Times New Roman" w:cs="Times New Roman"/>
          <w:color w:val="000000"/>
          <w:sz w:val="24"/>
          <w:szCs w:val="24"/>
          <w:lang w:val="en-US"/>
        </w:rPr>
        <w:t xml:space="preserve">: </w:t>
      </w:r>
      <w:r>
        <w:rPr>
          <w:rFonts w:ascii="Times New Roman" w:eastAsia="Times New Roman" w:hAnsi="Times New Roman" w:cs="Times New Roman"/>
          <w:color w:val="000000"/>
          <w:sz w:val="24"/>
          <w:szCs w:val="24"/>
          <w:lang w:val="en-US"/>
        </w:rPr>
        <w:t>8</w:t>
      </w:r>
      <w:r w:rsidRPr="002A6317">
        <w:rPr>
          <w:rFonts w:ascii="Times New Roman" w:eastAsia="Times New Roman" w:hAnsi="Times New Roman" w:cs="Times New Roman"/>
          <w:color w:val="000000"/>
          <w:sz w:val="24"/>
          <w:szCs w:val="24"/>
          <w:lang w:val="en-US"/>
        </w:rPr>
        <w:t>/</w:t>
      </w:r>
      <w:r>
        <w:rPr>
          <w:rFonts w:ascii="Times New Roman" w:eastAsia="Times New Roman" w:hAnsi="Times New Roman" w:cs="Times New Roman"/>
          <w:color w:val="000000"/>
          <w:sz w:val="24"/>
          <w:szCs w:val="24"/>
          <w:lang w:val="en-US"/>
        </w:rPr>
        <w:t>5</w:t>
      </w:r>
      <w:r w:rsidRPr="002A6317">
        <w:rPr>
          <w:rFonts w:ascii="Times New Roman" w:eastAsia="Times New Roman" w:hAnsi="Times New Roman" w:cs="Times New Roman"/>
          <w:color w:val="000000"/>
          <w:sz w:val="24"/>
          <w:szCs w:val="24"/>
          <w:lang w:val="en-US"/>
        </w:rPr>
        <w:t xml:space="preserve">/2018 – </w:t>
      </w:r>
      <w:r>
        <w:rPr>
          <w:rFonts w:ascii="Times New Roman" w:eastAsia="Times New Roman" w:hAnsi="Times New Roman" w:cs="Times New Roman"/>
          <w:color w:val="000000"/>
          <w:sz w:val="24"/>
          <w:szCs w:val="24"/>
          <w:lang w:val="en-US"/>
        </w:rPr>
        <w:t>8</w:t>
      </w:r>
      <w:r w:rsidRPr="002A6317">
        <w:rPr>
          <w:rFonts w:ascii="Times New Roman" w:eastAsia="Times New Roman" w:hAnsi="Times New Roman" w:cs="Times New Roman"/>
          <w:color w:val="000000"/>
          <w:sz w:val="24"/>
          <w:szCs w:val="24"/>
          <w:lang w:val="en-US"/>
        </w:rPr>
        <w:t>/</w:t>
      </w:r>
      <w:r>
        <w:rPr>
          <w:rFonts w:ascii="Times New Roman" w:eastAsia="Times New Roman" w:hAnsi="Times New Roman" w:cs="Times New Roman"/>
          <w:color w:val="000000"/>
          <w:sz w:val="24"/>
          <w:szCs w:val="24"/>
          <w:lang w:val="en-US"/>
        </w:rPr>
        <w:t>11</w:t>
      </w:r>
      <w:r w:rsidRPr="002A6317">
        <w:rPr>
          <w:rFonts w:ascii="Times New Roman" w:eastAsia="Times New Roman" w:hAnsi="Times New Roman" w:cs="Times New Roman"/>
          <w:color w:val="000000"/>
          <w:sz w:val="24"/>
          <w:szCs w:val="24"/>
          <w:lang w:val="en-US"/>
        </w:rPr>
        <w:t>/2018</w:t>
      </w:r>
    </w:p>
    <w:p w14:paraId="5BA988B3" w14:textId="77777777" w:rsidR="008F5226" w:rsidRDefault="002A6317" w:rsidP="00D54FBC">
      <w:pPr>
        <w:rPr>
          <w:rFonts w:ascii="Times New Roman" w:eastAsia="Times New Roman" w:hAnsi="Times New Roman" w:cs="Times New Roman"/>
          <w:sz w:val="24"/>
          <w:szCs w:val="24"/>
          <w:lang w:val="en-US"/>
        </w:rPr>
      </w:pPr>
      <w:r w:rsidRPr="002A6317">
        <w:rPr>
          <w:rFonts w:ascii="Times New Roman" w:eastAsia="Times New Roman" w:hAnsi="Times New Roman" w:cs="Times New Roman"/>
          <w:color w:val="000000"/>
          <w:sz w:val="24"/>
          <w:szCs w:val="24"/>
          <w:lang w:val="en-US"/>
        </w:rPr>
        <w:t xml:space="preserve">Week </w:t>
      </w:r>
      <w:r>
        <w:rPr>
          <w:rFonts w:ascii="Times New Roman" w:eastAsia="Times New Roman" w:hAnsi="Times New Roman" w:cs="Times New Roman"/>
          <w:color w:val="000000"/>
          <w:sz w:val="24"/>
          <w:szCs w:val="24"/>
          <w:lang w:val="en-US"/>
        </w:rPr>
        <w:t>8</w:t>
      </w:r>
      <w:r w:rsidRPr="002A6317">
        <w:rPr>
          <w:rFonts w:ascii="Times New Roman" w:eastAsia="Times New Roman" w:hAnsi="Times New Roman" w:cs="Times New Roman"/>
          <w:color w:val="000000"/>
          <w:sz w:val="24"/>
          <w:szCs w:val="24"/>
          <w:lang w:val="en-US"/>
        </w:rPr>
        <w:t xml:space="preserve">: </w:t>
      </w:r>
      <w:r>
        <w:rPr>
          <w:rFonts w:ascii="Times New Roman" w:eastAsia="Times New Roman" w:hAnsi="Times New Roman" w:cs="Times New Roman"/>
          <w:color w:val="000000"/>
          <w:sz w:val="24"/>
          <w:szCs w:val="24"/>
          <w:lang w:val="en-US"/>
        </w:rPr>
        <w:t>8</w:t>
      </w:r>
      <w:r w:rsidRPr="002A6317">
        <w:rPr>
          <w:rFonts w:ascii="Times New Roman" w:eastAsia="Times New Roman" w:hAnsi="Times New Roman" w:cs="Times New Roman"/>
          <w:color w:val="000000"/>
          <w:sz w:val="24"/>
          <w:szCs w:val="24"/>
          <w:lang w:val="en-US"/>
        </w:rPr>
        <w:t>/1</w:t>
      </w:r>
      <w:r>
        <w:rPr>
          <w:rFonts w:ascii="Times New Roman" w:eastAsia="Times New Roman" w:hAnsi="Times New Roman" w:cs="Times New Roman"/>
          <w:color w:val="000000"/>
          <w:sz w:val="24"/>
          <w:szCs w:val="24"/>
          <w:lang w:val="en-US"/>
        </w:rPr>
        <w:t>2</w:t>
      </w:r>
      <w:r w:rsidRPr="002A6317">
        <w:rPr>
          <w:rFonts w:ascii="Times New Roman" w:eastAsia="Times New Roman" w:hAnsi="Times New Roman" w:cs="Times New Roman"/>
          <w:color w:val="000000"/>
          <w:sz w:val="24"/>
          <w:szCs w:val="24"/>
          <w:lang w:val="en-US"/>
        </w:rPr>
        <w:t>/2018 –</w:t>
      </w:r>
      <w:r>
        <w:rPr>
          <w:rFonts w:ascii="Times New Roman" w:eastAsia="Times New Roman" w:hAnsi="Times New Roman" w:cs="Times New Roman"/>
          <w:color w:val="000000"/>
          <w:sz w:val="24"/>
          <w:szCs w:val="24"/>
          <w:lang w:val="en-US"/>
        </w:rPr>
        <w:t xml:space="preserve"> 8</w:t>
      </w:r>
      <w:r w:rsidRPr="002A6317">
        <w:rPr>
          <w:rFonts w:ascii="Times New Roman" w:eastAsia="Times New Roman" w:hAnsi="Times New Roman" w:cs="Times New Roman"/>
          <w:color w:val="000000"/>
          <w:sz w:val="24"/>
          <w:szCs w:val="24"/>
          <w:lang w:val="en-US"/>
        </w:rPr>
        <w:t>/1</w:t>
      </w:r>
      <w:r>
        <w:rPr>
          <w:rFonts w:ascii="Times New Roman" w:eastAsia="Times New Roman" w:hAnsi="Times New Roman" w:cs="Times New Roman"/>
          <w:color w:val="000000"/>
          <w:sz w:val="24"/>
          <w:szCs w:val="24"/>
          <w:lang w:val="en-US"/>
        </w:rPr>
        <w:t>8</w:t>
      </w:r>
      <w:r w:rsidRPr="002A6317">
        <w:rPr>
          <w:rFonts w:ascii="Times New Roman" w:eastAsia="Times New Roman" w:hAnsi="Times New Roman" w:cs="Times New Roman"/>
          <w:color w:val="000000"/>
          <w:sz w:val="24"/>
          <w:szCs w:val="24"/>
          <w:lang w:val="en-US"/>
        </w:rPr>
        <w:t>/2018</w:t>
      </w:r>
    </w:p>
    <w:p w14:paraId="11EE3098" w14:textId="77777777" w:rsidR="00BB40F4" w:rsidRPr="008F5226" w:rsidRDefault="002A6317" w:rsidP="00D54FBC">
      <w:pPr>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rPr>
        <w:t xml:space="preserve">Note: AoA testing is performed at the end of Phase 1 and Phase 2. </w:t>
      </w:r>
    </w:p>
    <w:p w14:paraId="79CAEA77" w14:textId="77777777" w:rsidR="002A6317" w:rsidRDefault="002A6317" w:rsidP="00D54FBC">
      <w:pPr>
        <w:rPr>
          <w:rFonts w:ascii="Times New Roman" w:eastAsia="Times New Roman" w:hAnsi="Times New Roman" w:cs="Times New Roman"/>
          <w:sz w:val="24"/>
          <w:szCs w:val="24"/>
        </w:rPr>
      </w:pPr>
    </w:p>
    <w:p w14:paraId="7891E0B9" w14:textId="77777777" w:rsidR="00E46B75" w:rsidRDefault="00BB40F4" w:rsidP="00E46B75">
      <w:pPr>
        <w:pStyle w:val="NormalWeb"/>
        <w:spacing w:before="0" w:beforeAutospacing="0" w:after="0" w:afterAutospacing="0" w:line="276" w:lineRule="auto"/>
      </w:pPr>
      <w:r>
        <w:rPr>
          <w:b/>
          <w:bCs/>
          <w:color w:val="000000"/>
          <w:sz w:val="28"/>
          <w:szCs w:val="28"/>
        </w:rPr>
        <w:t>VI</w:t>
      </w:r>
      <w:r w:rsidR="005A433E">
        <w:rPr>
          <w:b/>
          <w:bCs/>
          <w:color w:val="000000"/>
          <w:sz w:val="28"/>
          <w:szCs w:val="28"/>
        </w:rPr>
        <w:t>I</w:t>
      </w:r>
      <w:r>
        <w:rPr>
          <w:b/>
          <w:bCs/>
          <w:color w:val="000000"/>
          <w:sz w:val="28"/>
          <w:szCs w:val="28"/>
        </w:rPr>
        <w:t>. Deliverables</w:t>
      </w:r>
    </w:p>
    <w:p w14:paraId="0F66FF0A" w14:textId="77777777" w:rsidR="00E46B75" w:rsidRDefault="00E46B75" w:rsidP="00E46B75">
      <w:pPr>
        <w:pStyle w:val="NormalWeb"/>
        <w:spacing w:before="0" w:beforeAutospacing="0" w:after="0" w:afterAutospacing="0" w:line="276" w:lineRule="auto"/>
        <w:rPr>
          <w:color w:val="000000"/>
        </w:rPr>
      </w:pPr>
    </w:p>
    <w:p w14:paraId="7D52D069" w14:textId="77777777" w:rsidR="00E46B75" w:rsidRDefault="00BB40F4" w:rsidP="00E46B75">
      <w:pPr>
        <w:pStyle w:val="NormalWeb"/>
        <w:spacing w:before="0" w:beforeAutospacing="0" w:after="0" w:afterAutospacing="0" w:line="276" w:lineRule="auto"/>
      </w:pPr>
      <w:r>
        <w:rPr>
          <w:color w:val="000000"/>
        </w:rPr>
        <w:t xml:space="preserve">At the end of the </w:t>
      </w:r>
      <w:r w:rsidR="001A3B88">
        <w:rPr>
          <w:color w:val="000000"/>
        </w:rPr>
        <w:t>summer,</w:t>
      </w:r>
      <w:r>
        <w:rPr>
          <w:color w:val="000000"/>
        </w:rPr>
        <w:t xml:space="preserve"> </w:t>
      </w:r>
      <w:r w:rsidR="001A3B88">
        <w:rPr>
          <w:color w:val="000000"/>
        </w:rPr>
        <w:t>we</w:t>
      </w:r>
      <w:r>
        <w:rPr>
          <w:color w:val="000000"/>
        </w:rPr>
        <w:t xml:space="preserve"> plan to achieve</w:t>
      </w:r>
      <w:r w:rsidR="001A3B88">
        <w:rPr>
          <w:color w:val="000000"/>
        </w:rPr>
        <w:t xml:space="preserve"> at least a</w:t>
      </w:r>
      <w:r>
        <w:rPr>
          <w:color w:val="000000"/>
        </w:rPr>
        <w:t xml:space="preserve"> 2.8 degree angle of arrival accuracy to obtain </w:t>
      </w:r>
      <w:r w:rsidR="00C443E2">
        <w:rPr>
          <w:color w:val="000000"/>
        </w:rPr>
        <w:t xml:space="preserve">sub </w:t>
      </w:r>
      <w:r>
        <w:rPr>
          <w:color w:val="000000"/>
        </w:rPr>
        <w:t xml:space="preserve">5 meter triangulation accuracy </w:t>
      </w:r>
      <w:r w:rsidR="00C443E2">
        <w:t>(s =</w:t>
      </w:r>
      <m:oMath>
        <m:r>
          <w:rPr>
            <w:rFonts w:ascii="Cambria Math" w:hAnsi="Cambria Math"/>
          </w:rPr>
          <m:t>rθ</m:t>
        </m:r>
      </m:oMath>
      <w:r w:rsidR="00C443E2">
        <w:t xml:space="preserve">, 5 = (100)(~2.8 </w:t>
      </w:r>
      <m:oMath>
        <m:r>
          <w:rPr>
            <w:rFonts w:ascii="Cambria Math" w:hAnsi="Cambria Math"/>
          </w:rPr>
          <m:t>*</m:t>
        </m:r>
        <m:f>
          <m:fPr>
            <m:ctrlPr>
              <w:rPr>
                <w:rFonts w:ascii="Cambria Math" w:hAnsi="Cambria Math"/>
              </w:rPr>
            </m:ctrlPr>
          </m:fPr>
          <m:num>
            <m:r>
              <w:rPr>
                <w:rFonts w:ascii="Cambria Math" w:hAnsi="Cambria Math"/>
              </w:rPr>
              <m:t>π</m:t>
            </m:r>
          </m:num>
          <m:den>
            <m:r>
              <w:rPr>
                <w:rFonts w:ascii="Cambria Math" w:hAnsi="Cambria Math"/>
              </w:rPr>
              <m:t>180</m:t>
            </m:r>
          </m:den>
        </m:f>
      </m:oMath>
      <w:r w:rsidR="00C443E2">
        <w:t xml:space="preserve">)) </w:t>
      </w:r>
      <w:r>
        <w:rPr>
          <w:color w:val="000000"/>
        </w:rPr>
        <w:t xml:space="preserve"> for a radio tag within our minimum range objective of 100 meters. </w:t>
      </w:r>
    </w:p>
    <w:p w14:paraId="6D124BAC" w14:textId="77777777" w:rsidR="00E46B75" w:rsidRDefault="00E46B75" w:rsidP="00E46B75">
      <w:pPr>
        <w:pStyle w:val="NormalWeb"/>
        <w:spacing w:before="0" w:beforeAutospacing="0" w:after="0" w:afterAutospacing="0" w:line="276" w:lineRule="auto"/>
        <w:rPr>
          <w:color w:val="000000"/>
        </w:rPr>
      </w:pPr>
    </w:p>
    <w:p w14:paraId="71EDE551" w14:textId="77777777" w:rsidR="00BB40F4" w:rsidRDefault="00BB40F4" w:rsidP="00E46B75">
      <w:pPr>
        <w:pStyle w:val="NormalWeb"/>
        <w:spacing w:before="0" w:beforeAutospacing="0" w:after="0" w:afterAutospacing="0" w:line="276" w:lineRule="auto"/>
      </w:pPr>
      <w:r>
        <w:rPr>
          <w:color w:val="000000"/>
        </w:rPr>
        <w:t xml:space="preserve">Our test strategy is test the prototype </w:t>
      </w:r>
      <w:r w:rsidR="00C443E2">
        <w:rPr>
          <w:color w:val="000000"/>
        </w:rPr>
        <w:t xml:space="preserve">first </w:t>
      </w:r>
      <w:r>
        <w:rPr>
          <w:color w:val="000000"/>
        </w:rPr>
        <w:t>from</w:t>
      </w:r>
      <w:r w:rsidR="00C443E2">
        <w:rPr>
          <w:color w:val="000000"/>
        </w:rPr>
        <w:t xml:space="preserve"> an</w:t>
      </w:r>
      <w:r>
        <w:rPr>
          <w:color w:val="000000"/>
        </w:rPr>
        <w:t xml:space="preserve"> ideal and small environment to </w:t>
      </w:r>
      <w:r w:rsidR="00C443E2">
        <w:rPr>
          <w:color w:val="000000"/>
        </w:rPr>
        <w:t xml:space="preserve">avoid </w:t>
      </w:r>
      <w:r>
        <w:rPr>
          <w:color w:val="000000"/>
        </w:rPr>
        <w:t>complicat</w:t>
      </w:r>
      <w:r w:rsidR="00C443E2">
        <w:rPr>
          <w:color w:val="000000"/>
        </w:rPr>
        <w:t>ions with a</w:t>
      </w:r>
      <w:r>
        <w:rPr>
          <w:color w:val="000000"/>
        </w:rPr>
        <w:t xml:space="preserve"> large environment. </w:t>
      </w:r>
      <w:r w:rsidR="00C443E2">
        <w:rPr>
          <w:color w:val="000000"/>
        </w:rPr>
        <w:t>Our first tests</w:t>
      </w:r>
      <w:r>
        <w:rPr>
          <w:color w:val="000000"/>
        </w:rPr>
        <w:t xml:space="preserve"> will </w:t>
      </w:r>
      <w:r w:rsidR="00C443E2">
        <w:rPr>
          <w:color w:val="000000"/>
        </w:rPr>
        <w:t>consist of setting</w:t>
      </w:r>
      <w:r>
        <w:rPr>
          <w:color w:val="000000"/>
        </w:rPr>
        <w:t xml:space="preserve"> the tag 20 meters away from </w:t>
      </w:r>
      <w:r w:rsidR="00C443E2">
        <w:rPr>
          <w:color w:val="000000"/>
        </w:rPr>
        <w:t>one coherent receiver</w:t>
      </w:r>
      <w:r>
        <w:rPr>
          <w:color w:val="000000"/>
        </w:rPr>
        <w:t xml:space="preserve">. </w:t>
      </w:r>
      <w:r w:rsidR="00C443E2">
        <w:rPr>
          <w:color w:val="000000"/>
        </w:rPr>
        <w:t>Th</w:t>
      </w:r>
      <w:r w:rsidR="003277EB">
        <w:rPr>
          <w:color w:val="000000"/>
        </w:rPr>
        <w:t>ese</w:t>
      </w:r>
      <w:r w:rsidR="00C443E2">
        <w:rPr>
          <w:color w:val="000000"/>
        </w:rPr>
        <w:t xml:space="preserve"> test</w:t>
      </w:r>
      <w:r w:rsidR="003277EB">
        <w:rPr>
          <w:color w:val="000000"/>
        </w:rPr>
        <w:t>s</w:t>
      </w:r>
      <w:r w:rsidR="00C443E2">
        <w:rPr>
          <w:color w:val="000000"/>
        </w:rPr>
        <w:t xml:space="preserve"> will be performed in</w:t>
      </w:r>
      <w:r>
        <w:rPr>
          <w:color w:val="000000"/>
        </w:rPr>
        <w:t xml:space="preserve"> a small open area with no large natural vegetation to </w:t>
      </w:r>
      <w:r w:rsidR="00C443E2">
        <w:rPr>
          <w:color w:val="000000"/>
        </w:rPr>
        <w:t xml:space="preserve">avoid the effects of dense </w:t>
      </w:r>
      <w:r>
        <w:rPr>
          <w:color w:val="000000"/>
        </w:rPr>
        <w:t xml:space="preserve">multipath interference. </w:t>
      </w:r>
      <w:r w:rsidR="00C443E2">
        <w:rPr>
          <w:color w:val="000000"/>
        </w:rPr>
        <w:t>If all goes well with the first tests, the proceeding experiments</w:t>
      </w:r>
      <w:r>
        <w:rPr>
          <w:color w:val="000000"/>
        </w:rPr>
        <w:t xml:space="preserve"> will be performed in such a way that when we move the tag, AOAs </w:t>
      </w:r>
      <w:r w:rsidR="003277EB">
        <w:rPr>
          <w:color w:val="000000"/>
        </w:rPr>
        <w:t xml:space="preserve">will be updated </w:t>
      </w:r>
      <w:r>
        <w:rPr>
          <w:color w:val="000000"/>
        </w:rPr>
        <w:t xml:space="preserve">along the way. As a comparison, we </w:t>
      </w:r>
      <w:r w:rsidR="003277EB">
        <w:rPr>
          <w:color w:val="000000"/>
        </w:rPr>
        <w:t>will also</w:t>
      </w:r>
      <w:r>
        <w:rPr>
          <w:color w:val="000000"/>
        </w:rPr>
        <w:t xml:space="preserve"> measure the expected angle by </w:t>
      </w:r>
      <w:r w:rsidR="003277EB">
        <w:rPr>
          <w:color w:val="000000"/>
        </w:rPr>
        <w:t xml:space="preserve">a </w:t>
      </w:r>
      <w:r>
        <w:rPr>
          <w:color w:val="000000"/>
        </w:rPr>
        <w:t>protractor. The appropriate errors and standard deviations for these data trials will be computed. The next experiment will be to test</w:t>
      </w:r>
      <w:r w:rsidR="00C443E2">
        <w:rPr>
          <w:color w:val="000000"/>
        </w:rPr>
        <w:t xml:space="preserve"> the positioning of a tag in an environment with </w:t>
      </w:r>
      <w:r>
        <w:rPr>
          <w:color w:val="000000"/>
        </w:rPr>
        <w:t xml:space="preserve">multipath interference. Some large blocking items such as large desks or chairs </w:t>
      </w:r>
      <w:r w:rsidR="003277EB">
        <w:rPr>
          <w:color w:val="000000"/>
        </w:rPr>
        <w:t>could</w:t>
      </w:r>
      <w:r>
        <w:rPr>
          <w:color w:val="000000"/>
        </w:rPr>
        <w:t xml:space="preserve"> be put in the same testing environment to see how our system handles multipath interference. Again, many trials of measured and expected AOAs will be tested and compared in the block-free and with-block environments. </w:t>
      </w:r>
      <w:r w:rsidR="003277EB">
        <w:rPr>
          <w:color w:val="000000"/>
        </w:rPr>
        <w:t>We will repeat these test suites with 50 and 100-meter detection ranges.</w:t>
      </w:r>
      <w:r>
        <w:rPr>
          <w:color w:val="000000"/>
        </w:rPr>
        <w:t xml:space="preserve"> </w:t>
      </w:r>
      <w:r w:rsidR="003277EB">
        <w:rPr>
          <w:color w:val="000000"/>
        </w:rPr>
        <w:t>Again, we</w:t>
      </w:r>
      <w:r>
        <w:rPr>
          <w:color w:val="000000"/>
        </w:rPr>
        <w:t xml:space="preserve"> will start with the block-free environment, collecting data for both the measured and expected AOAs, and then move to the with-block environment. </w:t>
      </w:r>
      <w:r w:rsidR="003277EB">
        <w:rPr>
          <w:color w:val="000000"/>
        </w:rPr>
        <w:t xml:space="preserve">Additionally, we will perform additional tests in outdoor woodland areas, as this system is being developed for this type of environment. </w:t>
      </w:r>
    </w:p>
    <w:p w14:paraId="4E833A8D" w14:textId="77777777" w:rsidR="00BB40F4" w:rsidRDefault="00BB40F4" w:rsidP="00D54FBC">
      <w:pPr>
        <w:pStyle w:val="NormalWeb"/>
        <w:spacing w:before="0" w:beforeAutospacing="0" w:after="120" w:afterAutospacing="0" w:line="276" w:lineRule="auto"/>
        <w:rPr>
          <w:color w:val="000000"/>
        </w:rPr>
      </w:pPr>
      <w:r>
        <w:rPr>
          <w:color w:val="000000"/>
        </w:rPr>
        <w:t xml:space="preserve">Another important aspect of testing is to verify the speed of the signal processing and </w:t>
      </w:r>
      <w:r w:rsidR="003277EB">
        <w:rPr>
          <w:color w:val="000000"/>
        </w:rPr>
        <w:t>if t</w:t>
      </w:r>
      <w:r>
        <w:rPr>
          <w:color w:val="000000"/>
        </w:rPr>
        <w:t xml:space="preserve">he data logging is fast enough </w:t>
      </w:r>
      <w:r w:rsidR="003277EB">
        <w:rPr>
          <w:color w:val="000000"/>
        </w:rPr>
        <w:t>for tags attached to small birds</w:t>
      </w:r>
      <w:r>
        <w:rPr>
          <w:color w:val="000000"/>
        </w:rPr>
        <w:t xml:space="preserve"> that </w:t>
      </w:r>
      <w:r w:rsidR="003277EB">
        <w:rPr>
          <w:color w:val="000000"/>
        </w:rPr>
        <w:t>move r</w:t>
      </w:r>
      <w:r>
        <w:rPr>
          <w:color w:val="000000"/>
        </w:rPr>
        <w:t xml:space="preserve">elatively fast in the environment. Therefore, it is helpful to develop a performance test to measure the runtime of the signal processing programs. </w:t>
      </w:r>
      <w:r w:rsidR="006A3AB7">
        <w:rPr>
          <w:color w:val="000000"/>
        </w:rPr>
        <w:t>During the performance test, a tag</w:t>
      </w:r>
      <w:r>
        <w:rPr>
          <w:color w:val="000000"/>
        </w:rPr>
        <w:t xml:space="preserve"> will be put on a human, who will move at a relatively fast pace to simulate a fast-moving animal in the environment. The movement of the tag will be pre-</w:t>
      </w:r>
      <w:r w:rsidR="006A3AB7">
        <w:rPr>
          <w:color w:val="000000"/>
        </w:rPr>
        <w:t>determined,</w:t>
      </w:r>
      <w:r>
        <w:rPr>
          <w:color w:val="000000"/>
        </w:rPr>
        <w:t xml:space="preserve"> so we know in advance what AOA values are </w:t>
      </w:r>
      <w:r>
        <w:rPr>
          <w:color w:val="000000"/>
        </w:rPr>
        <w:lastRenderedPageBreak/>
        <w:t>expect</w:t>
      </w:r>
      <w:r w:rsidR="006A3AB7">
        <w:rPr>
          <w:color w:val="000000"/>
        </w:rPr>
        <w:t>ed</w:t>
      </w:r>
      <w:r>
        <w:rPr>
          <w:color w:val="000000"/>
        </w:rPr>
        <w:t>. The calculated AOAs from the program will be compared against the expected values and the percentage error will be calculated.</w:t>
      </w:r>
    </w:p>
    <w:p w14:paraId="1B6A233E" w14:textId="77777777" w:rsidR="0024367F" w:rsidRDefault="0024367F" w:rsidP="00D54FBC">
      <w:pPr>
        <w:pStyle w:val="NormalWeb"/>
        <w:spacing w:before="0" w:beforeAutospacing="0" w:after="120" w:afterAutospacing="0" w:line="276" w:lineRule="auto"/>
      </w:pPr>
      <w:r>
        <w:t>During summer testing, a narrowband continuous wave will be sent from a CC1310 acting as a radio tag. The polarization of the PCB antenna on the CC1310 is unclear, so a</w:t>
      </w:r>
      <w:r w:rsidR="00A21E31">
        <w:t xml:space="preserve"> JSC to SMA connection may have to be made to an external whip antenna because the receivers use linearly polarized whip antennas. It is beneficial for a</w:t>
      </w:r>
      <w:r w:rsidR="00746BA4">
        <w:t>n RF</w:t>
      </w:r>
      <w:r w:rsidR="00A21E31">
        <w:t xml:space="preserve"> system </w:t>
      </w:r>
      <w:r w:rsidR="00746BA4">
        <w:t xml:space="preserve">to </w:t>
      </w:r>
      <w:r w:rsidR="00A21E31">
        <w:t>have equal polarization for receivers and transmitters to avoid propagation losses [</w:t>
      </w:r>
      <w:r w:rsidR="008F7118">
        <w:t>2</w:t>
      </w:r>
      <w:r w:rsidR="00A21E31">
        <w:t>].</w:t>
      </w:r>
    </w:p>
    <w:p w14:paraId="51D6CA34" w14:textId="77777777" w:rsidR="00BB40F4" w:rsidRDefault="00BB40F4" w:rsidP="00E46B75">
      <w:pPr>
        <w:pStyle w:val="NormalWeb"/>
        <w:spacing w:before="0" w:beforeAutospacing="0" w:after="0" w:afterAutospacing="0" w:line="276" w:lineRule="auto"/>
        <w:rPr>
          <w:color w:val="000000"/>
        </w:rPr>
      </w:pPr>
      <w:r>
        <w:rPr>
          <w:color w:val="000000"/>
        </w:rPr>
        <w:t xml:space="preserve">There will be individual weekly updates starting from the week of </w:t>
      </w:r>
      <w:r w:rsidR="006A3AB7">
        <w:rPr>
          <w:color w:val="000000"/>
        </w:rPr>
        <w:t>June</w:t>
      </w:r>
      <w:r>
        <w:rPr>
          <w:color w:val="000000"/>
        </w:rPr>
        <w:t xml:space="preserve"> </w:t>
      </w:r>
      <w:r w:rsidR="006A3AB7">
        <w:rPr>
          <w:color w:val="000000"/>
        </w:rPr>
        <w:t>24</w:t>
      </w:r>
      <w:r>
        <w:rPr>
          <w:color w:val="000000"/>
        </w:rPr>
        <w:t>th. The weekly update</w:t>
      </w:r>
      <w:r w:rsidR="006A3AB7">
        <w:rPr>
          <w:color w:val="000000"/>
        </w:rPr>
        <w:t>s</w:t>
      </w:r>
      <w:r>
        <w:rPr>
          <w:color w:val="000000"/>
        </w:rPr>
        <w:t xml:space="preserve"> will include sections on problems, goals, general approach, solutions/testing strategy, and planned course of action with any references used to solve the problem. At the end of the s</w:t>
      </w:r>
      <w:r w:rsidR="006A3AB7">
        <w:rPr>
          <w:color w:val="000000"/>
        </w:rPr>
        <w:t>ummer</w:t>
      </w:r>
      <w:r>
        <w:rPr>
          <w:color w:val="000000"/>
        </w:rPr>
        <w:t xml:space="preserve">, </w:t>
      </w:r>
      <w:r w:rsidR="006A3AB7">
        <w:t xml:space="preserve">design implementation and empirical testing sections will be appended to this paper. </w:t>
      </w:r>
      <w:r w:rsidR="006A3AB7">
        <w:rPr>
          <w:color w:val="000000"/>
        </w:rPr>
        <w:t>T</w:t>
      </w:r>
      <w:r>
        <w:rPr>
          <w:color w:val="000000"/>
        </w:rPr>
        <w:t>here will also be</w:t>
      </w:r>
      <w:r w:rsidR="006A3AB7">
        <w:rPr>
          <w:color w:val="000000"/>
        </w:rPr>
        <w:t xml:space="preserve"> all-encompassing documentation on the work performed this summer.</w:t>
      </w:r>
      <w:r>
        <w:rPr>
          <w:color w:val="000000"/>
        </w:rPr>
        <w:t xml:space="preserve"> </w:t>
      </w:r>
    </w:p>
    <w:p w14:paraId="38180E13" w14:textId="77777777" w:rsidR="00E46B75" w:rsidRPr="006A3AB7" w:rsidRDefault="00E46B75" w:rsidP="00E46B75">
      <w:pPr>
        <w:pStyle w:val="NormalWeb"/>
        <w:spacing w:before="0" w:beforeAutospacing="0" w:after="0" w:afterAutospacing="0" w:line="276" w:lineRule="auto"/>
      </w:pPr>
    </w:p>
    <w:p w14:paraId="0DE0B8EF" w14:textId="77777777" w:rsidR="00E46B75" w:rsidRDefault="00BB40F4" w:rsidP="00E46B75">
      <w:pPr>
        <w:pStyle w:val="NormalWeb"/>
        <w:spacing w:before="0" w:beforeAutospacing="0" w:after="0" w:afterAutospacing="0" w:line="276" w:lineRule="auto"/>
      </w:pPr>
      <w:r>
        <w:rPr>
          <w:b/>
          <w:bCs/>
          <w:color w:val="000000"/>
          <w:sz w:val="28"/>
          <w:szCs w:val="28"/>
        </w:rPr>
        <w:t>VII</w:t>
      </w:r>
      <w:r w:rsidR="005A433E">
        <w:rPr>
          <w:b/>
          <w:bCs/>
          <w:color w:val="000000"/>
          <w:sz w:val="28"/>
          <w:szCs w:val="28"/>
        </w:rPr>
        <w:t>I</w:t>
      </w:r>
      <w:r>
        <w:rPr>
          <w:b/>
          <w:bCs/>
          <w:color w:val="000000"/>
          <w:sz w:val="28"/>
          <w:szCs w:val="28"/>
        </w:rPr>
        <w:t>. Conclusion</w:t>
      </w:r>
    </w:p>
    <w:p w14:paraId="01236DFD" w14:textId="77777777" w:rsidR="00E46B75" w:rsidRDefault="00E46B75" w:rsidP="00E46B75">
      <w:pPr>
        <w:pStyle w:val="NormalWeb"/>
        <w:spacing w:before="0" w:beforeAutospacing="0" w:after="0" w:afterAutospacing="0" w:line="276" w:lineRule="auto"/>
        <w:rPr>
          <w:color w:val="000000"/>
        </w:rPr>
      </w:pPr>
    </w:p>
    <w:p w14:paraId="473F2920" w14:textId="77777777" w:rsidR="00BB40F4" w:rsidRDefault="00BB40F4" w:rsidP="00E46B75">
      <w:pPr>
        <w:pStyle w:val="NormalWeb"/>
        <w:spacing w:before="0" w:beforeAutospacing="0" w:after="0" w:afterAutospacing="0" w:line="276" w:lineRule="auto"/>
      </w:pPr>
      <w:r>
        <w:rPr>
          <w:color w:val="000000"/>
        </w:rPr>
        <w:t xml:space="preserve">In order to accomplish the localization of small animals, we plan to develop a cost effective and automated system to track animal movements within the range of five meters while taking into account expected causes of error. Our proposed system consists of a receiver architecture that is built specifically for phase interferometry direction finding to facilitate accurate measurements from radio tags on tracked individuals. In order to accomplish this, a low weight radio tag is being developed to transmit signals to radio base stations. These tags will transmit sub 1-GHz UHF frequencies. </w:t>
      </w:r>
    </w:p>
    <w:p w14:paraId="5D197C87" w14:textId="77777777" w:rsidR="00BB40F4" w:rsidRDefault="00BB40F4">
      <w:pPr>
        <w:rPr>
          <w:rFonts w:ascii="Times New Roman" w:eastAsia="Times New Roman" w:hAnsi="Times New Roman" w:cs="Times New Roman"/>
          <w:sz w:val="24"/>
          <w:szCs w:val="24"/>
        </w:rPr>
      </w:pPr>
    </w:p>
    <w:p w14:paraId="35CB2C6C" w14:textId="77777777" w:rsidR="00ED79AE" w:rsidRDefault="00ED79AE">
      <w:pPr>
        <w:rPr>
          <w:rFonts w:ascii="Times New Roman" w:eastAsia="Times New Roman" w:hAnsi="Times New Roman" w:cs="Times New Roman"/>
          <w:sz w:val="24"/>
          <w:szCs w:val="24"/>
        </w:rPr>
      </w:pPr>
      <w:r w:rsidRPr="00527B31">
        <w:rPr>
          <w:rFonts w:ascii="Times New Roman" w:eastAsia="Times New Roman" w:hAnsi="Times New Roman" w:cs="Times New Roman"/>
          <w:b/>
          <w:sz w:val="28"/>
          <w:szCs w:val="28"/>
        </w:rPr>
        <w:t>Appendix A.</w:t>
      </w:r>
      <w:r>
        <w:rPr>
          <w:rFonts w:ascii="Times New Roman" w:eastAsia="Times New Roman" w:hAnsi="Times New Roman" w:cs="Times New Roman"/>
          <w:sz w:val="24"/>
          <w:szCs w:val="24"/>
        </w:rPr>
        <w:t xml:space="preserve"> </w:t>
      </w:r>
      <w:r w:rsidR="00F43714">
        <w:rPr>
          <w:rFonts w:ascii="Times New Roman" w:eastAsia="Times New Roman" w:hAnsi="Times New Roman" w:cs="Times New Roman"/>
          <w:sz w:val="24"/>
          <w:szCs w:val="24"/>
        </w:rPr>
        <w:t xml:space="preserve">Matrix </w:t>
      </w:r>
      <w:r w:rsidR="009D63E1">
        <w:rPr>
          <w:rFonts w:ascii="Times New Roman" w:eastAsia="Times New Roman" w:hAnsi="Times New Roman" w:cs="Times New Roman"/>
          <w:sz w:val="24"/>
          <w:szCs w:val="24"/>
        </w:rPr>
        <w:t>N</w:t>
      </w:r>
      <w:r w:rsidR="00F43714">
        <w:rPr>
          <w:rFonts w:ascii="Times New Roman" w:eastAsia="Times New Roman" w:hAnsi="Times New Roman" w:cs="Times New Roman"/>
          <w:sz w:val="24"/>
          <w:szCs w:val="24"/>
        </w:rPr>
        <w:t>otation for</w:t>
      </w:r>
      <w:r>
        <w:rPr>
          <w:rFonts w:ascii="Times New Roman" w:eastAsia="Times New Roman" w:hAnsi="Times New Roman" w:cs="Times New Roman"/>
          <w:sz w:val="24"/>
          <w:szCs w:val="24"/>
        </w:rPr>
        <w:t xml:space="preserve"> </w:t>
      </w:r>
      <w:r w:rsidR="009D63E1">
        <w:rPr>
          <w:rFonts w:ascii="Times New Roman" w:eastAsia="Times New Roman" w:hAnsi="Times New Roman" w:cs="Times New Roman"/>
          <w:sz w:val="24"/>
          <w:szCs w:val="24"/>
        </w:rPr>
        <w:t>R</w:t>
      </w:r>
      <w:r>
        <w:rPr>
          <w:rFonts w:ascii="Times New Roman" w:eastAsia="Times New Roman" w:hAnsi="Times New Roman" w:cs="Times New Roman"/>
          <w:sz w:val="24"/>
          <w:szCs w:val="24"/>
        </w:rPr>
        <w:t xml:space="preserve">eceived </w:t>
      </w:r>
      <w:r w:rsidR="009D63E1">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ignals at </w:t>
      </w:r>
      <w:r w:rsidR="009D63E1">
        <w:rPr>
          <w:rFonts w:ascii="Times New Roman" w:eastAsia="Times New Roman" w:hAnsi="Times New Roman" w:cs="Times New Roman"/>
          <w:sz w:val="24"/>
          <w:szCs w:val="24"/>
        </w:rPr>
        <w:t>A</w:t>
      </w:r>
      <w:r>
        <w:rPr>
          <w:rFonts w:ascii="Times New Roman" w:eastAsia="Times New Roman" w:hAnsi="Times New Roman" w:cs="Times New Roman"/>
          <w:sz w:val="24"/>
          <w:szCs w:val="24"/>
        </w:rPr>
        <w:t xml:space="preserve">ntenna </w:t>
      </w:r>
      <w:r w:rsidR="009D63E1">
        <w:rPr>
          <w:rFonts w:ascii="Times New Roman" w:eastAsia="Times New Roman" w:hAnsi="Times New Roman" w:cs="Times New Roman"/>
          <w:sz w:val="24"/>
          <w:szCs w:val="24"/>
        </w:rPr>
        <w:t>A</w:t>
      </w:r>
      <w:r>
        <w:rPr>
          <w:rFonts w:ascii="Times New Roman" w:eastAsia="Times New Roman" w:hAnsi="Times New Roman" w:cs="Times New Roman"/>
          <w:sz w:val="24"/>
          <w:szCs w:val="24"/>
        </w:rPr>
        <w:t xml:space="preserve">rray </w:t>
      </w:r>
      <w:r w:rsidR="009D63E1">
        <w:rPr>
          <w:rFonts w:ascii="Times New Roman" w:eastAsia="Times New Roman" w:hAnsi="Times New Roman" w:cs="Times New Roman"/>
          <w:sz w:val="24"/>
          <w:szCs w:val="24"/>
        </w:rPr>
        <w:t>E</w:t>
      </w:r>
      <w:r>
        <w:rPr>
          <w:rFonts w:ascii="Times New Roman" w:eastAsia="Times New Roman" w:hAnsi="Times New Roman" w:cs="Times New Roman"/>
          <w:sz w:val="24"/>
          <w:szCs w:val="24"/>
        </w:rPr>
        <w:t>lements</w:t>
      </w:r>
      <w:r w:rsidR="00F43714">
        <w:rPr>
          <w:rFonts w:ascii="Times New Roman" w:eastAsia="Times New Roman" w:hAnsi="Times New Roman" w:cs="Times New Roman"/>
          <w:sz w:val="24"/>
          <w:szCs w:val="24"/>
        </w:rPr>
        <w:t xml:space="preserve"> [</w:t>
      </w:r>
      <w:r w:rsidR="00FD43C8">
        <w:rPr>
          <w:rFonts w:ascii="Times New Roman" w:eastAsia="Times New Roman" w:hAnsi="Times New Roman" w:cs="Times New Roman"/>
          <w:sz w:val="24"/>
          <w:szCs w:val="24"/>
        </w:rPr>
        <w:t>3, 7</w:t>
      </w:r>
      <w:r w:rsidR="00683DE7">
        <w:rPr>
          <w:rFonts w:ascii="Times New Roman" w:eastAsia="Times New Roman" w:hAnsi="Times New Roman" w:cs="Times New Roman"/>
          <w:sz w:val="24"/>
          <w:szCs w:val="24"/>
        </w:rPr>
        <w:t xml:space="preserve">, </w:t>
      </w:r>
      <w:r w:rsidR="00FD43C8">
        <w:rPr>
          <w:rFonts w:ascii="Times New Roman" w:eastAsia="Times New Roman" w:hAnsi="Times New Roman" w:cs="Times New Roman"/>
          <w:sz w:val="24"/>
          <w:szCs w:val="24"/>
        </w:rPr>
        <w:t>8</w:t>
      </w:r>
      <w:r w:rsidR="00CE1AB9">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p>
    <w:p w14:paraId="4E73FBDB" w14:textId="77777777" w:rsidR="00ED79AE" w:rsidRDefault="00ED79AE" w:rsidP="00ED79AE">
      <w:pPr>
        <w:rPr>
          <w:rFonts w:ascii="Times New Roman" w:eastAsia="Times New Roman" w:hAnsi="Times New Roman" w:cs="Times New Roman"/>
          <w:sz w:val="24"/>
          <w:szCs w:val="24"/>
        </w:rPr>
      </w:pPr>
    </w:p>
    <w:p w14:paraId="5291EB7B" w14:textId="77777777" w:rsidR="00ED79AE" w:rsidRDefault="00ED79AE" w:rsidP="00ED79AE">
      <w:pP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mc:AlternateContent>
          <mc:Choice Requires="wpg">
            <w:drawing>
              <wp:anchor distT="0" distB="0" distL="114300" distR="114300" simplePos="0" relativeHeight="251658240" behindDoc="1" locked="0" layoutInCell="1" allowOverlap="1" wp14:anchorId="6C755C27" wp14:editId="6D5D31A3">
                <wp:simplePos x="0" y="0"/>
                <wp:positionH relativeFrom="column">
                  <wp:posOffset>104775</wp:posOffset>
                </wp:positionH>
                <wp:positionV relativeFrom="paragraph">
                  <wp:posOffset>42545</wp:posOffset>
                </wp:positionV>
                <wp:extent cx="5467350" cy="1504950"/>
                <wp:effectExtent l="0" t="0" r="0" b="0"/>
                <wp:wrapTight wrapText="bothSides">
                  <wp:wrapPolygon edited="0">
                    <wp:start x="8655" y="0"/>
                    <wp:lineTo x="0" y="0"/>
                    <wp:lineTo x="0" y="20780"/>
                    <wp:lineTo x="8655" y="21327"/>
                    <wp:lineTo x="21525" y="21327"/>
                    <wp:lineTo x="21525" y="0"/>
                    <wp:lineTo x="8655" y="0"/>
                  </wp:wrapPolygon>
                </wp:wrapTight>
                <wp:docPr id="4" name="Group 4"/>
                <wp:cNvGraphicFramePr/>
                <a:graphic xmlns:a="http://schemas.openxmlformats.org/drawingml/2006/main">
                  <a:graphicData uri="http://schemas.microsoft.com/office/word/2010/wordprocessingGroup">
                    <wpg:wgp>
                      <wpg:cNvGrpSpPr/>
                      <wpg:grpSpPr>
                        <a:xfrm>
                          <a:off x="0" y="0"/>
                          <a:ext cx="5467350" cy="1504950"/>
                          <a:chOff x="0" y="0"/>
                          <a:chExt cx="5467350" cy="1504950"/>
                        </a:xfrm>
                      </wpg:grpSpPr>
                      <pic:pic xmlns:pic="http://schemas.openxmlformats.org/drawingml/2006/picture">
                        <pic:nvPicPr>
                          <pic:cNvPr id="1" name="Picture 1"/>
                          <pic:cNvPicPr>
                            <a:picLocks noChangeAspect="1"/>
                          </pic:cNvPicPr>
                        </pic:nvPicPr>
                        <pic:blipFill rotWithShape="1">
                          <a:blip r:embed="rId19" cstate="print">
                            <a:extLst>
                              <a:ext uri="{28A0092B-C50C-407E-A947-70E740481C1C}">
                                <a14:useLocalDpi xmlns:a14="http://schemas.microsoft.com/office/drawing/2010/main" val="0"/>
                              </a:ext>
                            </a:extLst>
                          </a:blip>
                          <a:srcRect l="12019" t="30200" r="51122" b="27065"/>
                          <a:stretch/>
                        </pic:blipFill>
                        <pic:spPr bwMode="auto">
                          <a:xfrm>
                            <a:off x="0" y="19050"/>
                            <a:ext cx="2190750" cy="142875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 name="Picture 3"/>
                          <pic:cNvPicPr>
                            <a:picLocks noChangeAspect="1"/>
                          </pic:cNvPicPr>
                        </pic:nvPicPr>
                        <pic:blipFill rotWithShape="1">
                          <a:blip r:embed="rId20" cstate="print">
                            <a:extLst>
                              <a:ext uri="{28A0092B-C50C-407E-A947-70E740481C1C}">
                                <a14:useLocalDpi xmlns:a14="http://schemas.microsoft.com/office/drawing/2010/main" val="0"/>
                              </a:ext>
                            </a:extLst>
                          </a:blip>
                          <a:srcRect l="2243" t="31909" r="53847" b="31909"/>
                          <a:stretch/>
                        </pic:blipFill>
                        <pic:spPr bwMode="auto">
                          <a:xfrm>
                            <a:off x="2219325" y="0"/>
                            <a:ext cx="3248025" cy="1504950"/>
                          </a:xfrm>
                          <a:prstGeom prst="rect">
                            <a:avLst/>
                          </a:prstGeom>
                          <a:ln>
                            <a:noFill/>
                          </a:ln>
                          <a:extLst>
                            <a:ext uri="{53640926-AAD7-44D8-BBD7-CCE9431645EC}">
                              <a14:shadowObscured xmlns:a14="http://schemas.microsoft.com/office/drawing/2010/main"/>
                            </a:ext>
                          </a:extLst>
                        </pic:spPr>
                      </pic:pic>
                    </wpg:wg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48D4BAAE" id="Group 4" o:spid="_x0000_s1026" style="position:absolute;margin-left:8.25pt;margin-top:3.35pt;width:430.5pt;height:118.5pt;z-index:-251658240" coordsize="54673,150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style="position:absolute;top:190;width:21907;height:14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">
                  <v:imagedata r:id="rId24" o:title="" croptop="19792f" cropbottom="17737f" cropleft="7877f" cropright="33503f"/>
                </v:shape>
                <v:shape id="Picture 3" o:spid="_x0000_s1028" type="#_x0000_t75" style="position:absolute;left:22193;width:32480;height:15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">
                  <v:imagedata r:id="rId25" o:title="" croptop="20912f" cropbottom="20912f" cropleft="1470f" cropright="35289f"/>
                </v:shape>
                <w10:wrap type="tight"/>
              </v:group>
            </w:pict>
          </mc:Fallback>
        </mc:AlternateContent>
      </w:r>
    </w:p>
    <w:p w14:paraId="4303AF3E" w14:textId="77777777" w:rsidR="00ED79AE" w:rsidRDefault="00ED79AE" w:rsidP="00ED79AE">
      <w:pPr>
        <w:rPr>
          <w:rFonts w:ascii="Times New Roman" w:eastAsia="Times New Roman" w:hAnsi="Times New Roman" w:cs="Times New Roman"/>
          <w:sz w:val="24"/>
          <w:szCs w:val="24"/>
        </w:rPr>
      </w:pPr>
    </w:p>
    <w:p w14:paraId="7F66A407" w14:textId="77777777" w:rsidR="00ED79AE" w:rsidRDefault="00ED79AE" w:rsidP="00ED79AE">
      <w:pPr>
        <w:rPr>
          <w:rFonts w:ascii="Times New Roman" w:eastAsia="Times New Roman" w:hAnsi="Times New Roman" w:cs="Times New Roman"/>
          <w:sz w:val="24"/>
          <w:szCs w:val="24"/>
        </w:rPr>
      </w:pPr>
    </w:p>
    <w:p w14:paraId="1FAF9DD3" w14:textId="77777777" w:rsidR="00ED79AE" w:rsidRDefault="00ED79AE" w:rsidP="00ED79AE">
      <w:pPr>
        <w:rPr>
          <w:noProof/>
          <w:color w:val="000000"/>
        </w:rPr>
      </w:pPr>
    </w:p>
    <w:p w14:paraId="2F46761B" w14:textId="77777777" w:rsidR="00ED79AE" w:rsidRDefault="002359FA" w:rsidP="00ED79AE">
      <w:pPr>
        <w:rPr>
          <w:rFonts w:ascii="Times New Roman" w:eastAsia="Times New Roman" w:hAnsi="Times New Roman" w:cs="Times New Roman"/>
          <w:sz w:val="24"/>
          <w:szCs w:val="24"/>
        </w:rPr>
      </w:pPr>
      <w:r w:rsidRPr="001C1936">
        <w:rPr>
          <w:rFonts w:ascii="Times New Roman" w:eastAsia="Times New Roman" w:hAnsi="Times New Roman" w:cs="Times New Roman"/>
          <w:noProof/>
          <w:sz w:val="24"/>
          <w:szCs w:val="24"/>
          <w:lang w:val="en-US"/>
        </w:rPr>
        <mc:AlternateContent>
          <mc:Choice Requires="wps">
            <w:drawing>
              <wp:anchor distT="45720" distB="45720" distL="114300" distR="114300" simplePos="0" relativeHeight="251660288" behindDoc="0" locked="0" layoutInCell="1" allowOverlap="1" wp14:anchorId="2B462297" wp14:editId="3CA9D5BE">
                <wp:simplePos x="0" y="0"/>
                <wp:positionH relativeFrom="margin">
                  <wp:posOffset>4457700</wp:posOffset>
                </wp:positionH>
                <wp:positionV relativeFrom="paragraph">
                  <wp:posOffset>13335</wp:posOffset>
                </wp:positionV>
                <wp:extent cx="1457325" cy="476250"/>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57325" cy="476250"/>
                        </a:xfrm>
                        <a:prstGeom prst="rect">
                          <a:avLst/>
                        </a:prstGeom>
                        <a:noFill/>
                        <a:ln w="9525">
                          <a:noFill/>
                          <a:miter lim="800000"/>
                          <a:headEnd/>
                          <a:tailEnd/>
                        </a:ln>
                      </wps:spPr>
                      <wps:txbx>
                        <w:txbxContent>
                          <w:p w14:paraId="655A13A9" w14:textId="77777777" w:rsidR="00D80789" w:rsidRPr="002359FA" w:rsidRDefault="00D80789" w:rsidP="002359FA">
                            <w:pPr>
                              <w:spacing w:line="240" w:lineRule="auto"/>
                              <w:rPr>
                                <w:rFonts w:ascii="Segoe UI Semibold" w:hAnsi="Segoe UI Semibold" w:cs="Segoe UI Semibold"/>
                                <w:sz w:val="18"/>
                                <w:szCs w:val="18"/>
                              </w:rPr>
                            </w:pPr>
                            <w:r w:rsidRPr="002359FA">
                              <w:rPr>
                                <w:rFonts w:ascii="Segoe UI Semibold" w:hAnsi="Segoe UI Semibold" w:cs="Segoe UI Semibold"/>
                                <w:sz w:val="18"/>
                                <w:szCs w:val="18"/>
                              </w:rPr>
                              <w:t xml:space="preserve">M </w:t>
                            </w:r>
                            <w:r>
                              <w:rPr>
                                <w:rFonts w:ascii="Segoe UI Semibold" w:hAnsi="Segoe UI Semibold" w:cs="Segoe UI Semibold"/>
                                <w:sz w:val="18"/>
                                <w:szCs w:val="18"/>
                              </w:rPr>
                              <w:t>- #</w:t>
                            </w:r>
                            <w:r w:rsidRPr="002359FA">
                              <w:rPr>
                                <w:rFonts w:ascii="Segoe UI Semibold" w:hAnsi="Segoe UI Semibold" w:cs="Segoe UI Semibold"/>
                                <w:sz w:val="18"/>
                                <w:szCs w:val="18"/>
                              </w:rPr>
                              <w:t xml:space="preserve"> of Antennas</w:t>
                            </w:r>
                          </w:p>
                          <w:p w14:paraId="4BB12B3C" w14:textId="77777777" w:rsidR="00D80789" w:rsidRPr="002359FA" w:rsidRDefault="00D80789" w:rsidP="002359FA">
                            <w:pPr>
                              <w:spacing w:line="240" w:lineRule="auto"/>
                              <w:rPr>
                                <w:rFonts w:ascii="Segoe UI Semibold" w:hAnsi="Segoe UI Semibold" w:cs="Segoe UI Semibold"/>
                                <w:sz w:val="18"/>
                                <w:szCs w:val="18"/>
                              </w:rPr>
                            </w:pPr>
                            <w:r w:rsidRPr="002359FA">
                              <w:rPr>
                                <w:rFonts w:ascii="Segoe UI Semibold" w:hAnsi="Segoe UI Semibold" w:cs="Segoe UI Semibold"/>
                                <w:sz w:val="18"/>
                                <w:szCs w:val="18"/>
                              </w:rPr>
                              <w:t>N</w:t>
                            </w:r>
                            <w:r>
                              <w:rPr>
                                <w:rFonts w:ascii="Segoe UI Semibold" w:hAnsi="Segoe UI Semibold" w:cs="Segoe UI Semibold"/>
                                <w:sz w:val="18"/>
                                <w:szCs w:val="18"/>
                              </w:rPr>
                              <w:t xml:space="preserve"> - #</w:t>
                            </w:r>
                            <w:r w:rsidRPr="002359FA">
                              <w:rPr>
                                <w:rFonts w:ascii="Segoe UI Semibold" w:hAnsi="Segoe UI Semibold" w:cs="Segoe UI Semibold"/>
                                <w:sz w:val="18"/>
                                <w:szCs w:val="18"/>
                              </w:rPr>
                              <w:t xml:space="preserve"> of Signal Sources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462297" id="Text Box 2" o:spid="_x0000_s1172" type="#_x0000_t202" style="position:absolute;margin-left:351pt;margin-top:1.05pt;width:114.75pt;height:37.5pt;z-index:2516602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" filled="f" stroked="f">
                <v:textbox>
                  <w:txbxContent>
                    <w:p w14:paraId="655A13A9" w14:textId="77777777" w:rsidR="00D80789" w:rsidRPr="002359FA" w:rsidRDefault="00D80789" w:rsidP="002359FA">
                      <w:pPr>
                        <w:spacing w:line="240" w:lineRule="auto"/>
                        <w:rPr>
                          <w:rFonts w:ascii="Segoe UI Semibold" w:hAnsi="Segoe UI Semibold" w:cs="Segoe UI Semibold"/>
                          <w:sz w:val="18"/>
                          <w:szCs w:val="18"/>
                        </w:rPr>
                      </w:pPr>
                      <w:r w:rsidRPr="002359FA">
                        <w:rPr>
                          <w:rFonts w:ascii="Segoe UI Semibold" w:hAnsi="Segoe UI Semibold" w:cs="Segoe UI Semibold"/>
                          <w:sz w:val="18"/>
                          <w:szCs w:val="18"/>
                        </w:rPr>
                        <w:t xml:space="preserve">M </w:t>
                      </w:r>
                      <w:r>
                        <w:rPr>
                          <w:rFonts w:ascii="Segoe UI Semibold" w:hAnsi="Segoe UI Semibold" w:cs="Segoe UI Semibold"/>
                          <w:sz w:val="18"/>
                          <w:szCs w:val="18"/>
                        </w:rPr>
                        <w:t>- #</w:t>
                      </w:r>
                      <w:r w:rsidRPr="002359FA">
                        <w:rPr>
                          <w:rFonts w:ascii="Segoe UI Semibold" w:hAnsi="Segoe UI Semibold" w:cs="Segoe UI Semibold"/>
                          <w:sz w:val="18"/>
                          <w:szCs w:val="18"/>
                        </w:rPr>
                        <w:t xml:space="preserve"> of Antennas</w:t>
                      </w:r>
                    </w:p>
                    <w:p w14:paraId="4BB12B3C" w14:textId="77777777" w:rsidR="00D80789" w:rsidRPr="002359FA" w:rsidRDefault="00D80789" w:rsidP="002359FA">
                      <w:pPr>
                        <w:spacing w:line="240" w:lineRule="auto"/>
                        <w:rPr>
                          <w:rFonts w:ascii="Segoe UI Semibold" w:hAnsi="Segoe UI Semibold" w:cs="Segoe UI Semibold"/>
                          <w:sz w:val="18"/>
                          <w:szCs w:val="18"/>
                        </w:rPr>
                      </w:pPr>
                      <w:r w:rsidRPr="002359FA">
                        <w:rPr>
                          <w:rFonts w:ascii="Segoe UI Semibold" w:hAnsi="Segoe UI Semibold" w:cs="Segoe UI Semibold"/>
                          <w:sz w:val="18"/>
                          <w:szCs w:val="18"/>
                        </w:rPr>
                        <w:t>N</w:t>
                      </w:r>
                      <w:r>
                        <w:rPr>
                          <w:rFonts w:ascii="Segoe UI Semibold" w:hAnsi="Segoe UI Semibold" w:cs="Segoe UI Semibold"/>
                          <w:sz w:val="18"/>
                          <w:szCs w:val="18"/>
                        </w:rPr>
                        <w:t xml:space="preserve"> - #</w:t>
                      </w:r>
                      <w:r w:rsidRPr="002359FA">
                        <w:rPr>
                          <w:rFonts w:ascii="Segoe UI Semibold" w:hAnsi="Segoe UI Semibold" w:cs="Segoe UI Semibold"/>
                          <w:sz w:val="18"/>
                          <w:szCs w:val="18"/>
                        </w:rPr>
                        <w:t xml:space="preserve"> of Signal Sources</w:t>
                      </w:r>
                    </w:p>
                  </w:txbxContent>
                </v:textbox>
                <w10:wrap anchorx="margin"/>
              </v:shape>
            </w:pict>
          </mc:Fallback>
        </mc:AlternateContent>
      </w:r>
    </w:p>
    <w:p w14:paraId="3D2DA41A" w14:textId="77777777" w:rsidR="00ED79AE" w:rsidRDefault="00ED79AE" w:rsidP="00ED79AE">
      <w:pPr>
        <w:rPr>
          <w:rFonts w:ascii="Times New Roman" w:eastAsia="Times New Roman" w:hAnsi="Times New Roman" w:cs="Times New Roman"/>
          <w:sz w:val="24"/>
          <w:szCs w:val="24"/>
        </w:rPr>
      </w:pPr>
    </w:p>
    <w:p w14:paraId="1AFD5F6D" w14:textId="77777777" w:rsidR="00ED79AE" w:rsidRDefault="00ED79AE" w:rsidP="00ED79AE">
      <w:pPr>
        <w:rPr>
          <w:rFonts w:ascii="Times New Roman" w:eastAsia="Times New Roman" w:hAnsi="Times New Roman" w:cs="Times New Roman"/>
          <w:sz w:val="24"/>
          <w:szCs w:val="24"/>
        </w:rPr>
      </w:pPr>
    </w:p>
    <w:p w14:paraId="0542943F" w14:textId="77777777" w:rsidR="00ED79AE" w:rsidRDefault="00ED79AE" w:rsidP="00ED79AE">
      <w:pPr>
        <w:rPr>
          <w:rFonts w:ascii="Times New Roman" w:eastAsia="Times New Roman" w:hAnsi="Times New Roman" w:cs="Times New Roman"/>
          <w:sz w:val="24"/>
          <w:szCs w:val="24"/>
        </w:rPr>
      </w:pPr>
    </w:p>
    <w:p w14:paraId="663DD87A" w14:textId="77777777" w:rsidR="00A7105A" w:rsidRDefault="00A7105A" w:rsidP="00676569">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11: Antenna Array Matrix Representation [7]</w:t>
      </w:r>
    </w:p>
    <w:p w14:paraId="6DA6A4DF" w14:textId="77777777" w:rsidR="00A7105A" w:rsidRDefault="00A7105A" w:rsidP="00ED79AE">
      <w:pPr>
        <w:rPr>
          <w:rFonts w:ascii="Times New Roman" w:eastAsia="Times New Roman" w:hAnsi="Times New Roman" w:cs="Times New Roman"/>
          <w:sz w:val="24"/>
          <w:szCs w:val="24"/>
        </w:rPr>
      </w:pPr>
    </w:p>
    <w:p w14:paraId="2D0FF613" w14:textId="77777777" w:rsidR="00ED79AE" w:rsidRDefault="00ED79AE" w:rsidP="00ED79AE">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Each element in the array is spaced equally at distance d from each other with d less than or equal to half of the wavelength </w:t>
      </w:r>
      <m:oMath>
        <m:r>
          <w:rPr>
            <w:rFonts w:ascii="Cambria Math" w:hAnsi="Cambria Math"/>
          </w:rPr>
          <m:t>λ</m:t>
        </m:r>
      </m:oMath>
      <w:r>
        <w:rPr>
          <w:rFonts w:ascii="Times New Roman" w:eastAsia="Times New Roman" w:hAnsi="Times New Roman" w:cs="Times New Roman"/>
          <w:sz w:val="24"/>
          <w:szCs w:val="24"/>
        </w:rPr>
        <w:t xml:space="preserve"> of the incoming signal. </w:t>
      </w:r>
      <m:oMath>
        <m:r>
          <w:rPr>
            <w:rFonts w:ascii="Cambria Math" w:hAnsi="Cambria Math"/>
          </w:rPr>
          <m:t>λ</m:t>
        </m:r>
        <m:r>
          <w:rPr>
            <w:rFonts w:ascii="Cambria Math" w:eastAsia="Times New Roman" w:hAnsi="Cambria Math" w:cs="Times New Roman"/>
            <w:sz w:val="24"/>
            <w:szCs w:val="24"/>
          </w:rPr>
          <m:t>/2</m:t>
        </m:r>
      </m:oMath>
      <w:r>
        <w:rPr>
          <w:rFonts w:ascii="Times New Roman" w:eastAsia="Times New Roman" w:hAnsi="Times New Roman" w:cs="Times New Roman"/>
          <w:sz w:val="24"/>
          <w:szCs w:val="24"/>
        </w:rPr>
        <w:t xml:space="preserve"> spacing is applied to avoid phase ambiguity (a phase difference at antennas spaced greater than </w:t>
      </w:r>
      <m:oMath>
        <m:r>
          <w:rPr>
            <w:rFonts w:ascii="Cambria Math" w:hAnsi="Cambria Math"/>
          </w:rPr>
          <m:t>λ</m:t>
        </m:r>
        <m:r>
          <w:rPr>
            <w:rFonts w:ascii="Cambria Math" w:eastAsia="Times New Roman" w:hAnsi="Cambria Math" w:cs="Times New Roman"/>
            <w:sz w:val="24"/>
            <w:szCs w:val="24"/>
          </w:rPr>
          <m:t xml:space="preserve">/2 </m:t>
        </m:r>
      </m:oMath>
      <w:r>
        <w:rPr>
          <w:rFonts w:ascii="Times New Roman" w:eastAsia="Times New Roman" w:hAnsi="Times New Roman" w:cs="Times New Roman"/>
          <w:sz w:val="24"/>
          <w:szCs w:val="24"/>
        </w:rPr>
        <w:t xml:space="preserve">can be +/- </w:t>
      </w:r>
      <m:oMath>
        <m:r>
          <w:rPr>
            <w:rFonts w:ascii="Cambria Math" w:hAnsi="Cambria Math"/>
          </w:rPr>
          <m:t>π</m:t>
        </m:r>
        <m:r>
          <w:rPr>
            <w:rFonts w:ascii="Cambria Math" w:eastAsia="Times New Roman" w:hAnsi="Cambria Math" w:cs="Times New Roman"/>
            <w:sz w:val="24"/>
            <w:szCs w:val="24"/>
          </w:rPr>
          <m:t>n</m:t>
        </m:r>
      </m:oMath>
      <w:r>
        <w:rPr>
          <w:rFonts w:ascii="Times New Roman" w:eastAsia="Times New Roman" w:hAnsi="Times New Roman" w:cs="Times New Roman"/>
          <w:sz w:val="24"/>
          <w:szCs w:val="24"/>
        </w:rPr>
        <w:t xml:space="preserve"> where </w:t>
      </w:r>
      <m:oMath>
        <m:r>
          <w:rPr>
            <w:rFonts w:ascii="Cambria Math" w:eastAsia="Times New Roman" w:hAnsi="Cambria Math" w:cs="Times New Roman"/>
            <w:sz w:val="24"/>
            <w:szCs w:val="24"/>
          </w:rPr>
          <m:t>n</m:t>
        </m:r>
      </m:oMath>
      <w:r>
        <w:rPr>
          <w:rFonts w:ascii="Times New Roman" w:eastAsia="Times New Roman" w:hAnsi="Times New Roman" w:cs="Times New Roman"/>
          <w:sz w:val="24"/>
          <w:szCs w:val="24"/>
        </w:rPr>
        <w:t xml:space="preserve"> is the number of ambiguities). </w:t>
      </w:r>
    </w:p>
    <w:p w14:paraId="58600281" w14:textId="77777777" w:rsidR="00ED79AE" w:rsidRDefault="00ED79AE" w:rsidP="00ED79AE">
      <w:pPr>
        <w:rPr>
          <w:rFonts w:ascii="Times New Roman" w:eastAsia="Times New Roman" w:hAnsi="Times New Roman" w:cs="Times New Roman"/>
          <w:sz w:val="24"/>
          <w:szCs w:val="24"/>
        </w:rPr>
      </w:pPr>
    </w:p>
    <w:p w14:paraId="764CF344" w14:textId="77777777" w:rsidR="00ED79AE" w:rsidRDefault="00ED79AE" w:rsidP="00ED79AE">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As shown in the diagram, there is a radio wave which impinges upon each antenna array element with angle </w:t>
      </w:r>
      <m:oMath>
        <m:sSub>
          <m:sSubPr>
            <m:ctrlPr>
              <w:rPr>
                <w:rFonts w:ascii="Cambria Math" w:eastAsia="Times New Roman" w:hAnsi="Cambria Math" w:cs="Times New Roman"/>
                <w:sz w:val="24"/>
                <w:szCs w:val="24"/>
              </w:rPr>
            </m:ctrlPr>
          </m:sSubPr>
          <m:e>
            <m:r>
              <w:rPr>
                <w:rFonts w:ascii="Cambria Math" w:hAnsi="Cambria Math"/>
              </w:rPr>
              <m:t>θ</m:t>
            </m:r>
          </m:e>
          <m:sub>
            <m:r>
              <w:rPr>
                <w:rFonts w:ascii="Cambria Math" w:eastAsia="Times New Roman" w:hAnsi="Cambria Math" w:cs="Times New Roman"/>
                <w:sz w:val="24"/>
                <w:szCs w:val="24"/>
              </w:rPr>
              <m:t>1</m:t>
            </m:r>
          </m:sub>
        </m:sSub>
        <m:r>
          <w:rPr>
            <w:rFonts w:ascii="Cambria Math" w:eastAsia="Times New Roman" w:hAnsi="Cambria Math" w:cs="Times New Roman"/>
            <w:sz w:val="24"/>
            <w:szCs w:val="24"/>
          </w:rPr>
          <m:t xml:space="preserve"> </m:t>
        </m:r>
      </m:oMath>
      <w:r>
        <w:rPr>
          <w:rFonts w:ascii="Times New Roman" w:eastAsia="Times New Roman" w:hAnsi="Times New Roman" w:cs="Times New Roman"/>
          <w:sz w:val="24"/>
          <w:szCs w:val="24"/>
        </w:rPr>
        <w:t>. The received signal(s) at each antenna can be represented by a matrix</w:t>
      </w:r>
      <w:r w:rsidR="00E149E2">
        <w:rPr>
          <w:rFonts w:ascii="Times New Roman" w:eastAsia="Times New Roman" w:hAnsi="Times New Roman" w:cs="Times New Roman"/>
          <w:sz w:val="24"/>
          <w:szCs w:val="24"/>
        </w:rPr>
        <w:t xml:space="preserve"> “X”</w:t>
      </w:r>
      <w:r>
        <w:rPr>
          <w:rFonts w:ascii="Times New Roman" w:eastAsia="Times New Roman" w:hAnsi="Times New Roman" w:cs="Times New Roman"/>
          <w:sz w:val="24"/>
          <w:szCs w:val="24"/>
        </w:rPr>
        <w:t xml:space="preserve"> formed of vectors </w:t>
      </w:r>
      <m:oMath>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x</m:t>
            </m:r>
          </m:e>
          <m:sub>
            <m:r>
              <w:rPr>
                <w:rFonts w:ascii="Cambria Math" w:eastAsia="Times New Roman" w:hAnsi="Cambria Math" w:cs="Times New Roman"/>
                <w:sz w:val="24"/>
                <w:szCs w:val="24"/>
              </w:rPr>
              <m:t>M</m:t>
            </m:r>
          </m:sub>
        </m:sSub>
        <m:r>
          <w:rPr>
            <w:rFonts w:ascii="Cambria Math" w:eastAsia="Times New Roman" w:hAnsi="Cambria Math" w:cs="Times New Roman"/>
            <w:sz w:val="24"/>
            <w:szCs w:val="24"/>
          </w:rPr>
          <m:t>(t)</m:t>
        </m:r>
      </m:oMath>
      <w:r>
        <w:rPr>
          <w:rFonts w:ascii="Times New Roman" w:eastAsia="Times New Roman" w:hAnsi="Times New Roman" w:cs="Times New Roman"/>
          <w:sz w:val="24"/>
          <w:szCs w:val="24"/>
        </w:rPr>
        <w:t xml:space="preserve">where the prefix M denotes the antenna number. The phase shift at each antenna of an incoming signal can be put into a MxN matrix “A” formed of steering vectors (the number of steering vectors correspond to the number of signal sources). A steering vector can be used to represent the phase shift per antenna of an incoming signal, with </w:t>
      </w:r>
      <m:oMath>
        <m:sSub>
          <m:sSubPr>
            <m:ctrlPr>
              <w:rPr>
                <w:rFonts w:ascii="Cambria Math" w:eastAsia="Times New Roman" w:hAnsi="Cambria Math" w:cs="Times New Roman"/>
                <w:sz w:val="24"/>
                <w:szCs w:val="24"/>
              </w:rPr>
            </m:ctrlPr>
          </m:sSubPr>
          <m:e>
            <m:r>
              <w:rPr>
                <w:rFonts w:ascii="Cambria Math" w:hAnsi="Cambria Math"/>
              </w:rPr>
              <m:t>τ</m:t>
            </m:r>
          </m:e>
          <m:sub>
            <m:r>
              <w:rPr>
                <w:rFonts w:ascii="Cambria Math" w:hAnsi="Cambria Math"/>
              </w:rPr>
              <m:t>θ</m:t>
            </m:r>
          </m:sub>
        </m:sSub>
      </m:oMath>
      <w:r>
        <w:rPr>
          <w:rFonts w:ascii="Times New Roman" w:eastAsia="Times New Roman" w:hAnsi="Times New Roman" w:cs="Times New Roman"/>
          <w:sz w:val="24"/>
          <w:szCs w:val="24"/>
        </w:rPr>
        <w:t xml:space="preserve"> = dcos</w:t>
      </w:r>
      <m:oMath>
        <m:r>
          <w:rPr>
            <w:rFonts w:ascii="Cambria Math" w:hAnsi="Cambria Math"/>
          </w:rPr>
          <m:t>θ</m:t>
        </m:r>
      </m:oMath>
      <w:r>
        <w:rPr>
          <w:rFonts w:ascii="Times New Roman" w:eastAsia="Times New Roman" w:hAnsi="Times New Roman" w:cs="Times New Roman"/>
          <w:sz w:val="24"/>
          <w:szCs w:val="24"/>
        </w:rPr>
        <w:t xml:space="preserve"> / </w:t>
      </w:r>
      <m:oMath>
        <m:r>
          <w:rPr>
            <w:rFonts w:ascii="Cambria Math" w:hAnsi="Cambria Math"/>
          </w:rPr>
          <m:t>λ</m:t>
        </m:r>
      </m:oMath>
      <w:r>
        <w:rPr>
          <w:rFonts w:ascii="Times New Roman" w:eastAsia="Times New Roman" w:hAnsi="Times New Roman" w:cs="Times New Roman"/>
          <w:sz w:val="24"/>
          <w:szCs w:val="24"/>
        </w:rPr>
        <w:t xml:space="preserve"> terms derived from the extra distances a</w:t>
      </w:r>
      <w:r w:rsidR="00E669ED">
        <w:rPr>
          <w:rFonts w:ascii="Times New Roman" w:eastAsia="Times New Roman" w:hAnsi="Times New Roman" w:cs="Times New Roman"/>
          <w:sz w:val="24"/>
          <w:szCs w:val="24"/>
        </w:rPr>
        <w:t xml:space="preserve"> radio</w:t>
      </w:r>
      <w:r>
        <w:rPr>
          <w:rFonts w:ascii="Times New Roman" w:eastAsia="Times New Roman" w:hAnsi="Times New Roman" w:cs="Times New Roman"/>
          <w:sz w:val="24"/>
          <w:szCs w:val="24"/>
        </w:rPr>
        <w:t xml:space="preserve"> wave must travel to antennas based on the received angle of the signal. The </w:t>
      </w:r>
      <m:oMath>
        <m:sSub>
          <m:sSubPr>
            <m:ctrlPr>
              <w:rPr>
                <w:rFonts w:ascii="Cambria Math" w:eastAsia="Times New Roman" w:hAnsi="Cambria Math" w:cs="Times New Roman"/>
                <w:sz w:val="24"/>
                <w:szCs w:val="24"/>
              </w:rPr>
            </m:ctrlPr>
          </m:sSubPr>
          <m:e>
            <m:r>
              <w:rPr>
                <w:rFonts w:ascii="Cambria Math" w:hAnsi="Cambria Math"/>
              </w:rPr>
              <m:t>τ</m:t>
            </m:r>
          </m:e>
          <m:sub>
            <m:r>
              <w:rPr>
                <w:rFonts w:ascii="Cambria Math" w:hAnsi="Cambria Math"/>
              </w:rPr>
              <m:t>θ</m:t>
            </m:r>
          </m:sub>
        </m:sSub>
      </m:oMath>
      <w:r>
        <w:rPr>
          <w:rFonts w:ascii="Times New Roman" w:eastAsia="Times New Roman" w:hAnsi="Times New Roman" w:cs="Times New Roman"/>
          <w:sz w:val="24"/>
          <w:szCs w:val="24"/>
        </w:rPr>
        <w:t xml:space="preserve"> term in each array element in the steering vector is multiplied by the array element’s index in the exponent of the phasor. This is because the second array element has 1x the phase shift, the third array element has 2x the phase shift, and so on. Signals denoted by </w:t>
      </w:r>
      <m:oMath>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s</m:t>
            </m:r>
          </m:e>
          <m:sub>
            <m:r>
              <w:rPr>
                <w:rFonts w:ascii="Cambria Math" w:eastAsia="Times New Roman" w:hAnsi="Cambria Math" w:cs="Times New Roman"/>
                <w:sz w:val="24"/>
                <w:szCs w:val="24"/>
              </w:rPr>
              <m:t>N</m:t>
            </m:r>
          </m:sub>
        </m:sSub>
        <m:r>
          <w:rPr>
            <w:rFonts w:ascii="Cambria Math" w:eastAsia="Times New Roman" w:hAnsi="Cambria Math" w:cs="Times New Roman"/>
            <w:sz w:val="24"/>
            <w:szCs w:val="24"/>
          </w:rPr>
          <m:t>(t)</m:t>
        </m:r>
      </m:oMath>
      <w:r>
        <w:rPr>
          <w:rFonts w:ascii="Times New Roman" w:eastAsia="Times New Roman" w:hAnsi="Times New Roman" w:cs="Times New Roman"/>
          <w:sz w:val="24"/>
          <w:szCs w:val="24"/>
        </w:rPr>
        <w:t xml:space="preserve"> are represented in phasor notation as </w:t>
      </w:r>
      <m:oMath>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s</m:t>
            </m:r>
          </m:e>
          <m:sub>
            <m:r>
              <w:rPr>
                <w:rFonts w:ascii="Cambria Math" w:eastAsia="Times New Roman" w:hAnsi="Cambria Math" w:cs="Times New Roman"/>
                <w:sz w:val="24"/>
                <w:szCs w:val="24"/>
              </w:rPr>
              <m:t>N</m:t>
            </m:r>
          </m:sub>
        </m:sSub>
        <m:r>
          <w:rPr>
            <w:rFonts w:ascii="Cambria Math" w:eastAsia="Times New Roman" w:hAnsi="Cambria Math" w:cs="Times New Roman"/>
            <w:sz w:val="24"/>
            <w:szCs w:val="24"/>
          </w:rPr>
          <m:t>(t)</m:t>
        </m:r>
      </m:oMath>
      <w:r>
        <w:rPr>
          <w:rFonts w:ascii="Times New Roman" w:eastAsia="Times New Roman" w:hAnsi="Times New Roman" w:cs="Times New Roman"/>
          <w:sz w:val="24"/>
          <w:szCs w:val="24"/>
        </w:rPr>
        <w:t xml:space="preserve"> = </w:t>
      </w:r>
      <m:oMath>
        <m:r>
          <w:rPr>
            <w:rFonts w:ascii="Cambria Math" w:eastAsia="Times New Roman" w:hAnsi="Cambria Math" w:cs="Times New Roman"/>
            <w:sz w:val="24"/>
            <w:szCs w:val="24"/>
          </w:rPr>
          <m:t>A</m:t>
        </m:r>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e</m:t>
            </m:r>
          </m:e>
          <m:sup>
            <m:r>
              <w:rPr>
                <w:rFonts w:ascii="Cambria Math" w:eastAsia="Times New Roman" w:hAnsi="Cambria Math" w:cs="Times New Roman"/>
                <w:sz w:val="24"/>
                <w:szCs w:val="24"/>
              </w:rPr>
              <m:t>jωt</m:t>
            </m:r>
          </m:sup>
        </m:sSup>
      </m:oMath>
      <w:r>
        <w:rPr>
          <w:rFonts w:ascii="Times New Roman" w:eastAsia="Times New Roman" w:hAnsi="Times New Roman" w:cs="Times New Roman"/>
          <w:sz w:val="24"/>
          <w:szCs w:val="24"/>
        </w:rPr>
        <w:t xml:space="preserve"> where the prefix N denotes a signal number (there can be multiple incoming signals), A represents an amplitude, and </w:t>
      </w:r>
      <m:oMath>
        <m:r>
          <w:rPr>
            <w:rFonts w:ascii="Cambria Math" w:hAnsi="Cambria Math"/>
          </w:rPr>
          <m:t>ω</m:t>
        </m:r>
      </m:oMath>
      <w:r>
        <w:rPr>
          <w:rFonts w:ascii="Times New Roman" w:eastAsia="Times New Roman" w:hAnsi="Times New Roman" w:cs="Times New Roman"/>
          <w:sz w:val="24"/>
          <w:szCs w:val="24"/>
        </w:rPr>
        <w:t xml:space="preserve"> represents the frequency of the signal. </w:t>
      </w:r>
      <m:oMath>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n</m:t>
            </m:r>
          </m:e>
          <m:sub>
            <m:r>
              <w:rPr>
                <w:rFonts w:ascii="Cambria Math" w:eastAsia="Times New Roman" w:hAnsi="Cambria Math" w:cs="Times New Roman"/>
                <w:sz w:val="24"/>
                <w:szCs w:val="24"/>
              </w:rPr>
              <m:t>M</m:t>
            </m:r>
          </m:sub>
        </m:sSub>
        <m:r>
          <w:rPr>
            <w:rFonts w:ascii="Cambria Math" w:eastAsia="Times New Roman" w:hAnsi="Cambria Math" w:cs="Times New Roman"/>
            <w:sz w:val="24"/>
            <w:szCs w:val="24"/>
          </w:rPr>
          <m:t>(t)</m:t>
        </m:r>
      </m:oMath>
      <w:r>
        <w:rPr>
          <w:rFonts w:ascii="Times New Roman" w:eastAsia="Times New Roman" w:hAnsi="Times New Roman" w:cs="Times New Roman"/>
          <w:sz w:val="24"/>
          <w:szCs w:val="24"/>
        </w:rPr>
        <w:t xml:space="preserve"> terms are noise vectors which represent </w:t>
      </w:r>
      <w:r w:rsidR="005C45F8">
        <w:rPr>
          <w:rFonts w:ascii="Times New Roman" w:eastAsia="Times New Roman" w:hAnsi="Times New Roman" w:cs="Times New Roman"/>
          <w:sz w:val="24"/>
          <w:szCs w:val="24"/>
        </w:rPr>
        <w:t xml:space="preserve">external or system-inherent </w:t>
      </w:r>
      <w:r>
        <w:rPr>
          <w:rFonts w:ascii="Times New Roman" w:eastAsia="Times New Roman" w:hAnsi="Times New Roman" w:cs="Times New Roman"/>
          <w:sz w:val="24"/>
          <w:szCs w:val="24"/>
        </w:rPr>
        <w:t>effects on</w:t>
      </w:r>
      <w:r w:rsidR="005C45F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signals </w:t>
      </w:r>
      <w:r w:rsidR="005C45F8">
        <w:rPr>
          <w:rFonts w:ascii="Times New Roman" w:eastAsia="Times New Roman" w:hAnsi="Times New Roman" w:cs="Times New Roman"/>
          <w:sz w:val="24"/>
          <w:szCs w:val="24"/>
        </w:rPr>
        <w:t xml:space="preserve">transferred </w:t>
      </w:r>
      <w:r>
        <w:rPr>
          <w:rFonts w:ascii="Times New Roman" w:eastAsia="Times New Roman" w:hAnsi="Times New Roman" w:cs="Times New Roman"/>
          <w:sz w:val="24"/>
          <w:szCs w:val="24"/>
        </w:rPr>
        <w:t>into a digital signal processor.</w:t>
      </w:r>
    </w:p>
    <w:p w14:paraId="011D60D5" w14:textId="77777777" w:rsidR="00ED79AE" w:rsidRDefault="00ED79AE">
      <w:pPr>
        <w:rPr>
          <w:rFonts w:ascii="Times New Roman" w:eastAsia="Times New Roman" w:hAnsi="Times New Roman" w:cs="Times New Roman"/>
          <w:sz w:val="24"/>
          <w:szCs w:val="24"/>
        </w:rPr>
      </w:pPr>
    </w:p>
    <w:p w14:paraId="5F1878DC" w14:textId="77777777" w:rsidR="00E149E2" w:rsidRDefault="00E149E2">
      <w:pPr>
        <w:rPr>
          <w:rFonts w:ascii="Times New Roman" w:eastAsia="Times New Roman" w:hAnsi="Times New Roman" w:cs="Times New Roman"/>
          <w:sz w:val="24"/>
          <w:szCs w:val="24"/>
        </w:rPr>
      </w:pPr>
      <w:r w:rsidRPr="00527B31">
        <w:rPr>
          <w:rFonts w:ascii="Times New Roman" w:eastAsia="Times New Roman" w:hAnsi="Times New Roman" w:cs="Times New Roman"/>
          <w:b/>
          <w:sz w:val="28"/>
          <w:szCs w:val="28"/>
        </w:rPr>
        <w:t>Appendix B.</w:t>
      </w:r>
      <w:r>
        <w:rPr>
          <w:rFonts w:ascii="Times New Roman" w:eastAsia="Times New Roman" w:hAnsi="Times New Roman" w:cs="Times New Roman"/>
          <w:sz w:val="24"/>
          <w:szCs w:val="24"/>
        </w:rPr>
        <w:t xml:space="preserve"> Multiple Emitter Location and Signal Parameter Estimation [</w:t>
      </w:r>
      <w:r w:rsidR="00FD43C8">
        <w:rPr>
          <w:rFonts w:ascii="Times New Roman" w:eastAsia="Times New Roman" w:hAnsi="Times New Roman" w:cs="Times New Roman"/>
          <w:sz w:val="24"/>
          <w:szCs w:val="24"/>
        </w:rPr>
        <w:t>3, 7, 8</w:t>
      </w:r>
      <w:r>
        <w:rPr>
          <w:rFonts w:ascii="Times New Roman" w:eastAsia="Times New Roman" w:hAnsi="Times New Roman" w:cs="Times New Roman"/>
          <w:sz w:val="24"/>
          <w:szCs w:val="24"/>
        </w:rPr>
        <w:t>]:</w:t>
      </w:r>
    </w:p>
    <w:p w14:paraId="48E17394" w14:textId="77777777" w:rsidR="002359FA" w:rsidRDefault="002359FA">
      <w:pPr>
        <w:rPr>
          <w:rFonts w:ascii="Times New Roman" w:eastAsia="Times New Roman" w:hAnsi="Times New Roman" w:cs="Times New Roman"/>
          <w:sz w:val="24"/>
          <w:szCs w:val="24"/>
        </w:rPr>
      </w:pPr>
    </w:p>
    <w:p w14:paraId="0C1BCA0A" w14:textId="77777777" w:rsidR="00E62103" w:rsidRDefault="00E62103" w:rsidP="00E62103">
      <w:pPr>
        <w:rPr>
          <w:rFonts w:ascii="Times New Roman" w:eastAsia="Times New Roman" w:hAnsi="Times New Roman" w:cs="Times New Roman"/>
          <w:sz w:val="24"/>
          <w:szCs w:val="24"/>
        </w:rPr>
      </w:pPr>
      <w:r>
        <w:rPr>
          <w:rFonts w:ascii="Times New Roman" w:eastAsia="Times New Roman" w:hAnsi="Times New Roman" w:cs="Times New Roman"/>
          <w:sz w:val="24"/>
          <w:szCs w:val="24"/>
        </w:rPr>
        <w:t>Using the assumption that incident signals and noise vectors are uncorrelated, we can take the covariance “Rxx” of the X = AS + N matrix formulation from Appendix A and set it equal to ARssA</w:t>
      </w:r>
      <w:r>
        <w:rPr>
          <w:rFonts w:ascii="Times New Roman" w:eastAsia="Times New Roman" w:hAnsi="Times New Roman" w:cs="Times New Roman"/>
          <w:sz w:val="24"/>
          <w:szCs w:val="24"/>
          <w:vertAlign w:val="superscript"/>
        </w:rPr>
        <w:t xml:space="preserve">H </w:t>
      </w:r>
      <w:r>
        <w:rPr>
          <w:rFonts w:ascii="Times New Roman" w:eastAsia="Times New Roman" w:hAnsi="Times New Roman" w:cs="Times New Roman"/>
          <w:sz w:val="24"/>
          <w:szCs w:val="24"/>
        </w:rPr>
        <w:t xml:space="preserve"> + </w:t>
      </w:r>
      <m:oMath>
        <m:sSup>
          <m:sSupPr>
            <m:ctrlPr>
              <w:rPr>
                <w:rFonts w:ascii="Cambria Math" w:eastAsia="Times New Roman" w:hAnsi="Cambria Math" w:cs="Times New Roman"/>
                <w:sz w:val="24"/>
                <w:szCs w:val="24"/>
              </w:rPr>
            </m:ctrlPr>
          </m:sSupPr>
          <m:e>
            <m:r>
              <w:rPr>
                <w:rFonts w:ascii="Cambria Math" w:hAnsi="Cambria Math"/>
              </w:rPr>
              <m:t>σ</m:t>
            </m:r>
          </m:e>
          <m:sup>
            <m:r>
              <w:rPr>
                <w:rFonts w:ascii="Cambria Math" w:eastAsia="Times New Roman" w:hAnsi="Cambria Math" w:cs="Times New Roman"/>
                <w:sz w:val="24"/>
                <w:szCs w:val="24"/>
              </w:rPr>
              <m:t>2</m:t>
            </m:r>
          </m:sup>
        </m:sSup>
        <m:r>
          <w:rPr>
            <w:rFonts w:ascii="Cambria Math" w:eastAsia="Times New Roman" w:hAnsi="Cambria Math" w:cs="Times New Roman"/>
            <w:sz w:val="24"/>
            <w:szCs w:val="24"/>
          </w:rPr>
          <m:t>I</m:t>
        </m:r>
      </m:oMath>
      <w:r>
        <w:rPr>
          <w:rFonts w:ascii="Times New Roman" w:eastAsia="Times New Roman" w:hAnsi="Times New Roman" w:cs="Times New Roman"/>
          <w:sz w:val="24"/>
          <w:szCs w:val="24"/>
        </w:rPr>
        <w:t xml:space="preserve"> where the superscript H denotes the Hermitian transpose of a matrix. Rss is an NxN matrix with rank equal to N if the source signals are independent. An important consideration here is if the signals are correlated, the signal subspace will have dependence, which disrupts the performance of the MUSIC algorithm. This often occurs under multipath interference in which refracted signals can be correlated with source signals. Methods such as subspace smoothing or iterative methods described in [</w:t>
      </w:r>
      <w:r w:rsidR="00FD43C8">
        <w:rPr>
          <w:rFonts w:ascii="Times New Roman" w:eastAsia="Times New Roman" w:hAnsi="Times New Roman" w:cs="Times New Roman"/>
          <w:sz w:val="24"/>
          <w:szCs w:val="24"/>
        </w:rPr>
        <w:t>13</w:t>
      </w:r>
      <w:r>
        <w:rPr>
          <w:rFonts w:ascii="Times New Roman" w:eastAsia="Times New Roman" w:hAnsi="Times New Roman" w:cs="Times New Roman"/>
          <w:sz w:val="24"/>
          <w:szCs w:val="24"/>
        </w:rPr>
        <w:t>] can improve the resiliency of MUSIC under multipath conditions.</w:t>
      </w:r>
    </w:p>
    <w:p w14:paraId="212289DF" w14:textId="77777777" w:rsidR="00E62103" w:rsidRDefault="00E62103" w:rsidP="00E62103">
      <w:pPr>
        <w:rPr>
          <w:rFonts w:ascii="Times New Roman" w:eastAsia="Times New Roman" w:hAnsi="Times New Roman" w:cs="Times New Roman"/>
          <w:sz w:val="24"/>
          <w:szCs w:val="24"/>
        </w:rPr>
      </w:pPr>
    </w:p>
    <w:p w14:paraId="450FF83E" w14:textId="77777777" w:rsidR="00E62103" w:rsidRDefault="00E62103" w:rsidP="00E62103">
      <w:pPr>
        <w:rPr>
          <w:rFonts w:ascii="Times New Roman" w:eastAsia="Times New Roman" w:hAnsi="Times New Roman" w:cs="Times New Roman"/>
          <w:sz w:val="24"/>
          <w:szCs w:val="24"/>
        </w:rPr>
      </w:pPr>
      <w:r>
        <w:rPr>
          <w:rFonts w:ascii="Times New Roman" w:eastAsia="Times New Roman" w:hAnsi="Times New Roman" w:cs="Times New Roman"/>
          <w:sz w:val="24"/>
          <w:szCs w:val="24"/>
        </w:rPr>
        <w:t>Following the ARssA</w:t>
      </w:r>
      <w:r>
        <w:rPr>
          <w:rFonts w:ascii="Times New Roman" w:eastAsia="Times New Roman" w:hAnsi="Times New Roman" w:cs="Times New Roman"/>
          <w:sz w:val="24"/>
          <w:szCs w:val="24"/>
          <w:vertAlign w:val="superscript"/>
        </w:rPr>
        <w:t xml:space="preserve">H </w:t>
      </w:r>
      <w:r>
        <w:rPr>
          <w:rFonts w:ascii="Times New Roman" w:eastAsia="Times New Roman" w:hAnsi="Times New Roman" w:cs="Times New Roman"/>
          <w:sz w:val="24"/>
          <w:szCs w:val="24"/>
        </w:rPr>
        <w:t xml:space="preserve"> + </w:t>
      </w:r>
      <m:oMath>
        <m:sSup>
          <m:sSupPr>
            <m:ctrlPr>
              <w:rPr>
                <w:rFonts w:ascii="Cambria Math" w:eastAsia="Times New Roman" w:hAnsi="Cambria Math" w:cs="Times New Roman"/>
                <w:sz w:val="24"/>
                <w:szCs w:val="24"/>
              </w:rPr>
            </m:ctrlPr>
          </m:sSupPr>
          <m:e>
            <m:r>
              <w:rPr>
                <w:rFonts w:ascii="Cambria Math" w:hAnsi="Cambria Math"/>
              </w:rPr>
              <m:t>σ</m:t>
            </m:r>
          </m:e>
          <m:sup>
            <m:r>
              <w:rPr>
                <w:rFonts w:ascii="Cambria Math" w:eastAsia="Times New Roman" w:hAnsi="Cambria Math" w:cs="Times New Roman"/>
                <w:sz w:val="24"/>
                <w:szCs w:val="24"/>
              </w:rPr>
              <m:t>2</m:t>
            </m:r>
          </m:sup>
        </m:sSup>
        <m:r>
          <w:rPr>
            <w:rFonts w:ascii="Cambria Math" w:eastAsia="Times New Roman" w:hAnsi="Cambria Math" w:cs="Times New Roman"/>
            <w:sz w:val="24"/>
            <w:szCs w:val="24"/>
          </w:rPr>
          <m:t>I</m:t>
        </m:r>
      </m:oMath>
      <w:r>
        <w:rPr>
          <w:rFonts w:ascii="Times New Roman" w:eastAsia="Times New Roman" w:hAnsi="Times New Roman" w:cs="Times New Roman"/>
          <w:sz w:val="24"/>
          <w:szCs w:val="24"/>
        </w:rPr>
        <w:t xml:space="preserve"> from before, A is a matrix composed of the steering vectors of the incoming signals impinging on the antenna array. It will have as many positive eigenvalues as signal sources (N) because each signal source will contribute an independent eigenvector in the signal subspace.  </w:t>
      </w:r>
      <w:r w:rsidR="009D63E1">
        <w:rPr>
          <w:rFonts w:ascii="Times New Roman" w:eastAsia="Times New Roman" w:hAnsi="Times New Roman" w:cs="Times New Roman"/>
          <w:sz w:val="24"/>
          <w:szCs w:val="24"/>
        </w:rPr>
        <w:t>The rest of the</w:t>
      </w:r>
      <w:r>
        <w:rPr>
          <w:rFonts w:ascii="Times New Roman" w:eastAsia="Times New Roman" w:hAnsi="Times New Roman" w:cs="Times New Roman"/>
          <w:sz w:val="24"/>
          <w:szCs w:val="24"/>
        </w:rPr>
        <w:t xml:space="preserve"> eigenvalues</w:t>
      </w:r>
      <w:r w:rsidR="009D63E1">
        <w:rPr>
          <w:rFonts w:ascii="Times New Roman" w:eastAsia="Times New Roman" w:hAnsi="Times New Roman" w:cs="Times New Roman"/>
          <w:sz w:val="24"/>
          <w:szCs w:val="24"/>
        </w:rPr>
        <w:t xml:space="preserve"> (M – N eigenvalues left)</w:t>
      </w:r>
      <w:r>
        <w:rPr>
          <w:rFonts w:ascii="Times New Roman" w:eastAsia="Times New Roman" w:hAnsi="Times New Roman" w:cs="Times New Roman"/>
          <w:sz w:val="24"/>
          <w:szCs w:val="24"/>
        </w:rPr>
        <w:t xml:space="preserve"> </w:t>
      </w:r>
      <w:r w:rsidR="009D63E1">
        <w:rPr>
          <w:rFonts w:ascii="Times New Roman" w:eastAsia="Times New Roman" w:hAnsi="Times New Roman" w:cs="Times New Roman"/>
          <w:sz w:val="24"/>
          <w:szCs w:val="24"/>
        </w:rPr>
        <w:t>will</w:t>
      </w:r>
      <w:r>
        <w:rPr>
          <w:rFonts w:ascii="Times New Roman" w:eastAsia="Times New Roman" w:hAnsi="Times New Roman" w:cs="Times New Roman"/>
          <w:sz w:val="24"/>
          <w:szCs w:val="24"/>
        </w:rPr>
        <w:t xml:space="preserve"> correspond to eigenvectors in the noise subspace. The crucial step of MUSIC is partitioning the eigenvectors of positive eigenvalues into a signal subspace and the eigenvectors of zero eigenvalues into a noise subspace. Once a noise subspace is found, the </w:t>
      </w:r>
      <w:r w:rsidR="009D63E1">
        <w:rPr>
          <w:rFonts w:ascii="Times New Roman" w:eastAsia="Times New Roman" w:hAnsi="Times New Roman" w:cs="Times New Roman"/>
          <w:sz w:val="24"/>
          <w:szCs w:val="24"/>
        </w:rPr>
        <w:t>Hermitian</w:t>
      </w:r>
      <w:r>
        <w:rPr>
          <w:rFonts w:ascii="Times New Roman" w:eastAsia="Times New Roman" w:hAnsi="Times New Roman" w:cs="Times New Roman"/>
          <w:sz w:val="24"/>
          <w:szCs w:val="24"/>
        </w:rPr>
        <w:t xml:space="preserve"> transpose of the subspace is multiplied to a calculated steering vector (based on the positions of antennas in the array) for a range of all possible angles. This calculation will result in zero values for situations in which the noise subspace is orthogonal to the steering vector (representative of the signal subspace), which will occur precisely when the AoA of a signal source is aligned with the AoA of the chosen steering vector. </w:t>
      </w:r>
    </w:p>
    <w:p w14:paraId="10B34043" w14:textId="77777777" w:rsidR="004A0CF1" w:rsidRDefault="004A0CF1" w:rsidP="00E62103">
      <w:pPr>
        <w:rPr>
          <w:rFonts w:ascii="Times New Roman" w:eastAsia="Times New Roman" w:hAnsi="Times New Roman" w:cs="Times New Roman"/>
          <w:sz w:val="24"/>
          <w:szCs w:val="24"/>
        </w:rPr>
      </w:pPr>
    </w:p>
    <w:p w14:paraId="47B506BB" w14:textId="77777777" w:rsidR="00E62103" w:rsidRDefault="00E62103" w:rsidP="00E62103">
      <w:pPr>
        <w:rPr>
          <w:rFonts w:ascii="Times New Roman" w:eastAsia="Times New Roman" w:hAnsi="Times New Roman" w:cs="Times New Roman"/>
          <w:sz w:val="24"/>
          <w:szCs w:val="24"/>
        </w:rPr>
      </w:pPr>
      <w:r>
        <w:rPr>
          <w:rFonts w:ascii="Times New Roman" w:eastAsia="Times New Roman" w:hAnsi="Times New Roman" w:cs="Times New Roman"/>
          <w:sz w:val="24"/>
          <w:szCs w:val="24"/>
        </w:rPr>
        <w:t>Step by step, the algorithm is as follows:</w:t>
      </w:r>
    </w:p>
    <w:p w14:paraId="06D01D36" w14:textId="77777777" w:rsidR="00E62103" w:rsidRDefault="00E62103" w:rsidP="00E62103">
      <w:pPr>
        <w:rPr>
          <w:rFonts w:ascii="Times New Roman" w:eastAsia="Times New Roman" w:hAnsi="Times New Roman" w:cs="Times New Roman"/>
          <w:sz w:val="24"/>
          <w:szCs w:val="24"/>
        </w:rPr>
      </w:pPr>
      <w:r>
        <w:rPr>
          <w:rFonts w:ascii="Times New Roman" w:eastAsia="Times New Roman" w:hAnsi="Times New Roman" w:cs="Times New Roman"/>
          <w:sz w:val="24"/>
          <w:szCs w:val="24"/>
        </w:rPr>
        <w:t>1.Calculate the covariance matrix of the vector of complex signals, the number of source signals must be known beforehand.</w:t>
      </w:r>
    </w:p>
    <w:p w14:paraId="78FD5BF5" w14:textId="77777777" w:rsidR="00E62103" w:rsidRDefault="00E62103" w:rsidP="00E62103">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Perform </w:t>
      </w:r>
      <w:r w:rsidR="009D63E1">
        <w:rPr>
          <w:rFonts w:ascii="Times New Roman" w:eastAsia="Times New Roman" w:hAnsi="Times New Roman" w:cs="Times New Roman"/>
          <w:sz w:val="24"/>
          <w:szCs w:val="24"/>
        </w:rPr>
        <w:t xml:space="preserve">an </w:t>
      </w:r>
      <w:r>
        <w:rPr>
          <w:rFonts w:ascii="Times New Roman" w:eastAsia="Times New Roman" w:hAnsi="Times New Roman" w:cs="Times New Roman"/>
          <w:sz w:val="24"/>
          <w:szCs w:val="24"/>
        </w:rPr>
        <w:t>eigenvalue decomposition of the covariance matrix.</w:t>
      </w:r>
    </w:p>
    <w:p w14:paraId="2ABDC0D0" w14:textId="77777777" w:rsidR="00E62103" w:rsidRDefault="00E62103" w:rsidP="00E62103">
      <w:pPr>
        <w:rPr>
          <w:rFonts w:ascii="Times New Roman" w:eastAsia="Times New Roman" w:hAnsi="Times New Roman" w:cs="Times New Roman"/>
          <w:sz w:val="24"/>
          <w:szCs w:val="24"/>
        </w:rPr>
      </w:pPr>
      <w:r>
        <w:rPr>
          <w:rFonts w:ascii="Times New Roman" w:eastAsia="Times New Roman" w:hAnsi="Times New Roman" w:cs="Times New Roman"/>
          <w:sz w:val="24"/>
          <w:szCs w:val="24"/>
        </w:rPr>
        <w:t>3. Sort the eigenvectors according to their eigenvalues in greatest to least order.</w:t>
      </w:r>
    </w:p>
    <w:p w14:paraId="4C9ABA50" w14:textId="77777777" w:rsidR="00E62103" w:rsidRDefault="00E62103" w:rsidP="00E62103">
      <w:pPr>
        <w:rPr>
          <w:rFonts w:ascii="Times New Roman" w:eastAsia="Times New Roman" w:hAnsi="Times New Roman" w:cs="Times New Roman"/>
          <w:sz w:val="24"/>
          <w:szCs w:val="24"/>
        </w:rPr>
      </w:pPr>
      <w:r>
        <w:rPr>
          <w:rFonts w:ascii="Times New Roman" w:eastAsia="Times New Roman" w:hAnsi="Times New Roman" w:cs="Times New Roman"/>
          <w:sz w:val="24"/>
          <w:szCs w:val="24"/>
        </w:rPr>
        <w:t>4. Place the last M - N eigenvectors into a noise subspace matrix Q</w:t>
      </w:r>
    </w:p>
    <w:p w14:paraId="66EA653A" w14:textId="77777777" w:rsidR="00E62103" w:rsidRDefault="00E62103" w:rsidP="00E62103">
      <w:pPr>
        <w:rPr>
          <w:rFonts w:ascii="Times New Roman" w:eastAsia="Times New Roman" w:hAnsi="Times New Roman" w:cs="Times New Roman"/>
          <w:sz w:val="24"/>
          <w:szCs w:val="24"/>
        </w:rPr>
      </w:pPr>
      <w:r>
        <w:rPr>
          <w:rFonts w:ascii="Times New Roman" w:eastAsia="Times New Roman" w:hAnsi="Times New Roman" w:cs="Times New Roman"/>
          <w:sz w:val="24"/>
          <w:szCs w:val="24"/>
        </w:rPr>
        <w:t>5. Compute steering vector</w:t>
      </w:r>
      <w:r w:rsidR="00CA15F9">
        <w:rPr>
          <w:rFonts w:ascii="Times New Roman" w:eastAsia="Times New Roman" w:hAnsi="Times New Roman" w:cs="Times New Roman"/>
          <w:sz w:val="24"/>
          <w:szCs w:val="24"/>
        </w:rPr>
        <w:t xml:space="preserve"> </w:t>
      </w:r>
      <m:oMath>
        <m:r>
          <w:rPr>
            <w:rFonts w:ascii="Cambria Math" w:eastAsia="Times New Roman" w:hAnsi="Cambria Math" w:cs="Times New Roman"/>
            <w:sz w:val="24"/>
            <w:szCs w:val="24"/>
          </w:rPr>
          <m:t>a(θ)</m:t>
        </m:r>
      </m:oMath>
      <w:r>
        <w:rPr>
          <w:rFonts w:ascii="Times New Roman" w:eastAsia="Times New Roman" w:hAnsi="Times New Roman" w:cs="Times New Roman"/>
          <w:sz w:val="24"/>
          <w:szCs w:val="24"/>
        </w:rPr>
        <w:t xml:space="preserve">for all angles within [0, 180] based on antenna spacings and signal wavelength. (Can reduce computationally complexity here by focusing on a smaller angle range in a combined TDOA/PDOA approach). </w:t>
      </w:r>
    </w:p>
    <w:p w14:paraId="493A5DED" w14:textId="77777777" w:rsidR="00E62103" w:rsidRDefault="00E62103" w:rsidP="00E62103">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6. Plot the pseudospectrum </w:t>
      </w:r>
      <m:oMath>
        <m:r>
          <w:rPr>
            <w:rFonts w:ascii="Cambria Math" w:eastAsia="Times New Roman" w:hAnsi="Cambria Math" w:cs="Times New Roman"/>
            <w:sz w:val="24"/>
            <w:szCs w:val="24"/>
          </w:rPr>
          <m:t>p(θ)</m:t>
        </m:r>
      </m:oMath>
      <w:r>
        <w:rPr>
          <w:rFonts w:ascii="Times New Roman" w:eastAsia="Times New Roman" w:hAnsi="Times New Roman" w:cs="Times New Roman"/>
          <w:sz w:val="24"/>
          <w:szCs w:val="24"/>
        </w:rPr>
        <w:t xml:space="preserve">= </w:t>
      </w:r>
      <m:oMath>
        <m:f>
          <m:fPr>
            <m:ctrlPr>
              <w:rPr>
                <w:rFonts w:ascii="Cambria Math" w:eastAsia="Times New Roman" w:hAnsi="Cambria Math" w:cs="Times New Roman"/>
                <w:sz w:val="24"/>
                <w:szCs w:val="24"/>
              </w:rPr>
            </m:ctrlPr>
          </m:fPr>
          <m:num>
            <m:r>
              <w:rPr>
                <w:rFonts w:ascii="Cambria Math" w:eastAsia="Times New Roman" w:hAnsi="Cambria Math" w:cs="Times New Roman"/>
                <w:sz w:val="24"/>
                <w:szCs w:val="24"/>
              </w:rPr>
              <m:t>1</m:t>
            </m:r>
          </m:num>
          <m:den>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a</m:t>
                </m:r>
              </m:e>
              <m:sup>
                <m:r>
                  <w:rPr>
                    <w:rFonts w:ascii="Cambria Math" w:eastAsia="Times New Roman" w:hAnsi="Cambria Math" w:cs="Times New Roman"/>
                    <w:sz w:val="24"/>
                    <w:szCs w:val="24"/>
                  </w:rPr>
                  <m:t>H</m:t>
                </m:r>
              </m:sup>
            </m:sSup>
            <m:r>
              <w:rPr>
                <w:rFonts w:ascii="Cambria Math" w:eastAsia="Times New Roman" w:hAnsi="Cambria Math" w:cs="Times New Roman"/>
                <w:sz w:val="24"/>
                <w:szCs w:val="24"/>
              </w:rPr>
              <m:t>(θ)Q</m:t>
            </m:r>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Q</m:t>
                </m:r>
              </m:e>
              <m:sup>
                <m:r>
                  <w:rPr>
                    <w:rFonts w:ascii="Cambria Math" w:eastAsia="Times New Roman" w:hAnsi="Cambria Math" w:cs="Times New Roman"/>
                    <w:sz w:val="24"/>
                    <w:szCs w:val="24"/>
                  </w:rPr>
                  <m:t>H</m:t>
                </m:r>
              </m:sup>
            </m:sSup>
            <m:r>
              <w:rPr>
                <w:rFonts w:ascii="Cambria Math" w:eastAsia="Times New Roman" w:hAnsi="Cambria Math" w:cs="Times New Roman"/>
                <w:sz w:val="24"/>
                <w:szCs w:val="24"/>
              </w:rPr>
              <m:t>a(θ)</m:t>
            </m:r>
          </m:den>
        </m:f>
      </m:oMath>
      <w:r>
        <w:rPr>
          <w:rFonts w:ascii="Times New Roman" w:eastAsia="Times New Roman" w:hAnsi="Times New Roman" w:cs="Times New Roman"/>
          <w:sz w:val="24"/>
          <w:szCs w:val="24"/>
        </w:rPr>
        <w:t xml:space="preserve">, where the resulting plot has an x-axis in degrees and a y-axis in decibels. The peaks of the graph correspond to angle of arrivals of source signals. </w:t>
      </w:r>
    </w:p>
    <w:p w14:paraId="5F32309A" w14:textId="77777777" w:rsidR="002359FA" w:rsidRDefault="002359FA">
      <w:pPr>
        <w:rPr>
          <w:rFonts w:ascii="Times New Roman" w:eastAsia="Times New Roman" w:hAnsi="Times New Roman" w:cs="Times New Roman"/>
          <w:sz w:val="24"/>
          <w:szCs w:val="24"/>
        </w:rPr>
      </w:pPr>
    </w:p>
    <w:p w14:paraId="237F662E" w14:textId="77777777" w:rsidR="00E149E2" w:rsidRDefault="00E62103">
      <w:pPr>
        <w:rPr>
          <w:rFonts w:ascii="Times New Roman" w:hAnsi="Times New Roman" w:cs="Times New Roman"/>
          <w:color w:val="000000"/>
          <w:sz w:val="24"/>
          <w:szCs w:val="24"/>
        </w:rPr>
      </w:pPr>
      <w:r w:rsidRPr="00E62103">
        <w:rPr>
          <w:rFonts w:ascii="Times New Roman" w:hAnsi="Times New Roman" w:cs="Times New Roman"/>
          <w:color w:val="000000"/>
          <w:sz w:val="24"/>
          <w:szCs w:val="24"/>
        </w:rPr>
        <w:t xml:space="preserve">A comparison of music against conventional beamforming, maximum likelihood, and maximum entropy methods is shown in Figure </w:t>
      </w:r>
      <w:r w:rsidR="00C75587">
        <w:rPr>
          <w:rFonts w:ascii="Times New Roman" w:hAnsi="Times New Roman" w:cs="Times New Roman"/>
          <w:color w:val="000000"/>
          <w:sz w:val="24"/>
          <w:szCs w:val="24"/>
        </w:rPr>
        <w:t>1</w:t>
      </w:r>
      <w:r w:rsidR="00302677">
        <w:rPr>
          <w:rFonts w:ascii="Times New Roman" w:hAnsi="Times New Roman" w:cs="Times New Roman"/>
          <w:color w:val="000000"/>
          <w:sz w:val="24"/>
          <w:szCs w:val="24"/>
        </w:rPr>
        <w:t>2</w:t>
      </w:r>
      <w:r w:rsidRPr="00E62103">
        <w:rPr>
          <w:rFonts w:ascii="Times New Roman" w:hAnsi="Times New Roman" w:cs="Times New Roman"/>
          <w:color w:val="000000"/>
          <w:sz w:val="24"/>
          <w:szCs w:val="24"/>
        </w:rPr>
        <w:t>.</w:t>
      </w:r>
    </w:p>
    <w:p w14:paraId="697FAB34" w14:textId="77777777" w:rsidR="00E62103" w:rsidRPr="00E62103" w:rsidRDefault="00E62103">
      <w:pP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mc:AlternateContent>
          <mc:Choice Requires="wpg">
            <w:drawing>
              <wp:anchor distT="0" distB="0" distL="114300" distR="114300" simplePos="0" relativeHeight="251663360" behindDoc="0" locked="0" layoutInCell="1" allowOverlap="1" wp14:anchorId="5A79C086" wp14:editId="0BDBC11B">
                <wp:simplePos x="0" y="0"/>
                <wp:positionH relativeFrom="margin">
                  <wp:align>center</wp:align>
                </wp:positionH>
                <wp:positionV relativeFrom="paragraph">
                  <wp:posOffset>114300</wp:posOffset>
                </wp:positionV>
                <wp:extent cx="4304665" cy="1981200"/>
                <wp:effectExtent l="0" t="0" r="635" b="0"/>
                <wp:wrapTight wrapText="bothSides">
                  <wp:wrapPolygon edited="0">
                    <wp:start x="0" y="0"/>
                    <wp:lineTo x="0" y="21392"/>
                    <wp:lineTo x="21508" y="21392"/>
                    <wp:lineTo x="21508" y="208"/>
                    <wp:lineTo x="10897" y="0"/>
                    <wp:lineTo x="0" y="0"/>
                  </wp:wrapPolygon>
                </wp:wrapTight>
                <wp:docPr id="11" name="Group 11"/>
                <wp:cNvGraphicFramePr/>
                <a:graphic xmlns:a="http://schemas.openxmlformats.org/drawingml/2006/main">
                  <a:graphicData uri="http://schemas.microsoft.com/office/word/2010/wordprocessingGroup">
                    <wpg:wgp>
                      <wpg:cNvGrpSpPr/>
                      <wpg:grpSpPr>
                        <a:xfrm>
                          <a:off x="0" y="0"/>
                          <a:ext cx="4304665" cy="1981200"/>
                          <a:chOff x="0" y="0"/>
                          <a:chExt cx="4304665" cy="1981200"/>
                        </a:xfrm>
                      </wpg:grpSpPr>
                      <pic:pic xmlns:pic="http://schemas.openxmlformats.org/drawingml/2006/picture">
                        <pic:nvPicPr>
                          <pic:cNvPr id="5" name="Picture 5"/>
                          <pic:cNvPicPr>
                            <a:picLocks noChangeAspect="1"/>
                          </pic:cNvPicPr>
                        </pic:nvPicPr>
                        <pic:blipFill rotWithShape="1">
                          <a:blip r:embed="rId26">
                            <a:extLst>
                              <a:ext uri="{28A0092B-C50C-407E-A947-70E740481C1C}">
                                <a14:useLocalDpi xmlns:a14="http://schemas.microsoft.com/office/drawing/2010/main" val="0"/>
                              </a:ext>
                            </a:extLst>
                          </a:blip>
                          <a:srcRect l="13301" t="58157" r="67788" b="11396"/>
                          <a:stretch/>
                        </pic:blipFill>
                        <pic:spPr bwMode="auto">
                          <a:xfrm>
                            <a:off x="2152650" y="28575"/>
                            <a:ext cx="2152015" cy="194945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6" name="Picture 6"/>
                          <pic:cNvPicPr>
                            <a:picLocks noChangeAspect="1"/>
                          </pic:cNvPicPr>
                        </pic:nvPicPr>
                        <pic:blipFill rotWithShape="1">
                          <a:blip r:embed="rId26">
                            <a:extLst>
                              <a:ext uri="{28A0092B-C50C-407E-A947-70E740481C1C}">
                                <a14:useLocalDpi xmlns:a14="http://schemas.microsoft.com/office/drawing/2010/main" val="0"/>
                              </a:ext>
                            </a:extLst>
                          </a:blip>
                          <a:srcRect l="13301" t="27065" r="67788" b="41992"/>
                          <a:stretch/>
                        </pic:blipFill>
                        <pic:spPr bwMode="auto">
                          <a:xfrm>
                            <a:off x="0" y="0"/>
                            <a:ext cx="2152015" cy="1981200"/>
                          </a:xfrm>
                          <a:prstGeom prst="rect">
                            <a:avLst/>
                          </a:prstGeom>
                          <a:ln>
                            <a:noFill/>
                          </a:ln>
                          <a:extLst>
                            <a:ext uri="{53640926-AAD7-44D8-BBD7-CCE9431645EC}">
                              <a14:shadowObscured xmlns:a14="http://schemas.microsoft.com/office/drawing/2010/main"/>
                            </a:ext>
                          </a:extLst>
                        </pic:spPr>
                      </pic:pic>
                    </wpg:wg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3D38E9ED" id="Group 11" o:spid="_x0000_s1026" style="position:absolute;margin-left:0;margin-top:9pt;width:338.95pt;height:156pt;z-index:251663360;mso-position-horizontal:center;mso-position-horizontal-relative:margin" coordsize="43046,198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27" type="#_x0000_t75" style="position:absolute;left:21526;top:285;width:21520;height:194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">
                  <v:imagedata r:id="rId27" o:title="" croptop="38114f" cropbottom="7468f" cropleft="8717f" cropright="44426f"/>
                </v:shape>
                <v:shape id="Picture 6" o:spid="_x0000_s1028" type="#_x0000_t75" style="position:absolute;width:21520;height:19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">
                  <v:imagedata r:id="rId27" o:title="" croptop="17737f" cropbottom="27520f" cropleft="8717f" cropright="44426f"/>
                </v:shape>
                <w10:wrap type="tight" anchorx="margin"/>
              </v:group>
            </w:pict>
          </mc:Fallback>
        </mc:AlternateContent>
      </w:r>
    </w:p>
    <w:p w14:paraId="61D7E871" w14:textId="77777777" w:rsidR="00E149E2" w:rsidRDefault="00E149E2">
      <w:pPr>
        <w:rPr>
          <w:rFonts w:ascii="Times New Roman" w:eastAsia="Times New Roman" w:hAnsi="Times New Roman" w:cs="Times New Roman"/>
          <w:sz w:val="24"/>
          <w:szCs w:val="24"/>
        </w:rPr>
      </w:pPr>
    </w:p>
    <w:p w14:paraId="32FD2F3D" w14:textId="77777777" w:rsidR="00E62103" w:rsidRDefault="00E62103">
      <w:pPr>
        <w:rPr>
          <w:rFonts w:ascii="Times New Roman" w:eastAsia="Times New Roman" w:hAnsi="Times New Roman" w:cs="Times New Roman"/>
          <w:sz w:val="24"/>
          <w:szCs w:val="24"/>
        </w:rPr>
      </w:pPr>
    </w:p>
    <w:p w14:paraId="3609F820" w14:textId="77777777" w:rsidR="00E62103" w:rsidRDefault="00E62103">
      <w:pPr>
        <w:rPr>
          <w:rFonts w:ascii="Times New Roman" w:eastAsia="Times New Roman" w:hAnsi="Times New Roman" w:cs="Times New Roman"/>
          <w:sz w:val="24"/>
          <w:szCs w:val="24"/>
        </w:rPr>
      </w:pPr>
    </w:p>
    <w:p w14:paraId="3780A99C" w14:textId="77777777" w:rsidR="00E62103" w:rsidRDefault="00E62103">
      <w:pPr>
        <w:rPr>
          <w:rFonts w:ascii="Times New Roman" w:eastAsia="Times New Roman" w:hAnsi="Times New Roman" w:cs="Times New Roman"/>
          <w:sz w:val="24"/>
          <w:szCs w:val="24"/>
        </w:rPr>
      </w:pPr>
    </w:p>
    <w:p w14:paraId="5DF7922C" w14:textId="77777777" w:rsidR="00E62103" w:rsidRDefault="00E62103">
      <w:pPr>
        <w:rPr>
          <w:rFonts w:ascii="Times New Roman" w:eastAsia="Times New Roman" w:hAnsi="Times New Roman" w:cs="Times New Roman"/>
          <w:sz w:val="24"/>
          <w:szCs w:val="24"/>
        </w:rPr>
      </w:pPr>
    </w:p>
    <w:p w14:paraId="7DAF8D47" w14:textId="77777777" w:rsidR="00E62103" w:rsidRDefault="00E62103">
      <w:pPr>
        <w:rPr>
          <w:rFonts w:ascii="Times New Roman" w:eastAsia="Times New Roman" w:hAnsi="Times New Roman" w:cs="Times New Roman"/>
          <w:sz w:val="24"/>
          <w:szCs w:val="24"/>
        </w:rPr>
      </w:pPr>
    </w:p>
    <w:p w14:paraId="52CBE131" w14:textId="77777777" w:rsidR="00E62103" w:rsidRDefault="00E62103">
      <w:pPr>
        <w:rPr>
          <w:rFonts w:ascii="Times New Roman" w:eastAsia="Times New Roman" w:hAnsi="Times New Roman" w:cs="Times New Roman"/>
          <w:sz w:val="24"/>
          <w:szCs w:val="24"/>
        </w:rPr>
      </w:pPr>
    </w:p>
    <w:p w14:paraId="728AED23" w14:textId="77777777" w:rsidR="00E62103" w:rsidRDefault="00E62103">
      <w:pPr>
        <w:rPr>
          <w:rFonts w:ascii="Times New Roman" w:eastAsia="Times New Roman" w:hAnsi="Times New Roman" w:cs="Times New Roman"/>
          <w:sz w:val="24"/>
          <w:szCs w:val="24"/>
        </w:rPr>
      </w:pPr>
    </w:p>
    <w:p w14:paraId="56B85DD6" w14:textId="77777777" w:rsidR="00E62103" w:rsidRDefault="00E62103">
      <w:pPr>
        <w:rPr>
          <w:rFonts w:ascii="Times New Roman" w:eastAsia="Times New Roman" w:hAnsi="Times New Roman" w:cs="Times New Roman"/>
          <w:sz w:val="24"/>
          <w:szCs w:val="24"/>
        </w:rPr>
      </w:pPr>
    </w:p>
    <w:p w14:paraId="79F4B9F9" w14:textId="77777777" w:rsidR="00E62103" w:rsidRDefault="00E62103">
      <w:pPr>
        <w:rPr>
          <w:rFonts w:ascii="Times New Roman" w:eastAsia="Times New Roman" w:hAnsi="Times New Roman" w:cs="Times New Roman"/>
          <w:sz w:val="24"/>
          <w:szCs w:val="24"/>
        </w:rPr>
      </w:pPr>
    </w:p>
    <w:p w14:paraId="3C8F807D" w14:textId="77777777" w:rsidR="00E62103" w:rsidRDefault="00E62103" w:rsidP="00676569">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w:t>
      </w:r>
      <w:r w:rsidR="00C75587">
        <w:rPr>
          <w:rFonts w:ascii="Times New Roman" w:eastAsia="Times New Roman" w:hAnsi="Times New Roman" w:cs="Times New Roman"/>
          <w:sz w:val="24"/>
          <w:szCs w:val="24"/>
        </w:rPr>
        <w:t>1</w:t>
      </w:r>
      <w:r w:rsidR="00302677">
        <w:rPr>
          <w:rFonts w:ascii="Times New Roman" w:eastAsia="Times New Roman" w:hAnsi="Times New Roman" w:cs="Times New Roman"/>
          <w:sz w:val="24"/>
          <w:szCs w:val="24"/>
        </w:rPr>
        <w:t>2</w:t>
      </w:r>
      <w:r>
        <w:rPr>
          <w:rFonts w:ascii="Times New Roman" w:eastAsia="Times New Roman" w:hAnsi="Times New Roman" w:cs="Times New Roman"/>
          <w:sz w:val="24"/>
          <w:szCs w:val="24"/>
        </w:rPr>
        <w:t>: Azimuth-only performance in common AoA methods [</w:t>
      </w:r>
      <w:r w:rsidR="00FD43C8">
        <w:rPr>
          <w:rFonts w:ascii="Times New Roman" w:eastAsia="Times New Roman" w:hAnsi="Times New Roman" w:cs="Times New Roman"/>
          <w:sz w:val="24"/>
          <w:szCs w:val="24"/>
        </w:rPr>
        <w:t>3</w:t>
      </w:r>
      <w:r>
        <w:rPr>
          <w:rFonts w:ascii="Times New Roman" w:eastAsia="Times New Roman" w:hAnsi="Times New Roman" w:cs="Times New Roman"/>
          <w:sz w:val="24"/>
          <w:szCs w:val="24"/>
        </w:rPr>
        <w:t>]</w:t>
      </w:r>
    </w:p>
    <w:p w14:paraId="68411F23" w14:textId="77777777" w:rsidR="00E62103" w:rsidRDefault="00E62103">
      <w:pPr>
        <w:rPr>
          <w:rFonts w:ascii="Times New Roman" w:eastAsia="Times New Roman" w:hAnsi="Times New Roman" w:cs="Times New Roman"/>
          <w:sz w:val="24"/>
          <w:szCs w:val="24"/>
        </w:rPr>
      </w:pPr>
    </w:p>
    <w:p w14:paraId="255478DA" w14:textId="77777777" w:rsidR="004A0CF1" w:rsidRDefault="004A0CF1" w:rsidP="004A0CF1">
      <w:pPr>
        <w:rPr>
          <w:rFonts w:ascii="Times New Roman" w:eastAsia="Times New Roman" w:hAnsi="Times New Roman" w:cs="Times New Roman"/>
          <w:sz w:val="24"/>
          <w:szCs w:val="24"/>
        </w:rPr>
      </w:pPr>
      <w:r w:rsidRPr="00527B31">
        <w:rPr>
          <w:rFonts w:ascii="Times New Roman" w:eastAsia="Times New Roman" w:hAnsi="Times New Roman" w:cs="Times New Roman"/>
          <w:b/>
          <w:sz w:val="28"/>
          <w:szCs w:val="28"/>
        </w:rPr>
        <w:t>Appendix C.</w:t>
      </w:r>
      <w:r>
        <w:rPr>
          <w:rFonts w:ascii="Times New Roman" w:eastAsia="Times New Roman" w:hAnsi="Times New Roman" w:cs="Times New Roman"/>
          <w:sz w:val="24"/>
          <w:szCs w:val="24"/>
        </w:rPr>
        <w:t xml:space="preserve"> Root Multiple Emitter Location and Signal Parameter Estimation</w:t>
      </w:r>
      <w:r w:rsidR="00CA35BD">
        <w:rPr>
          <w:rFonts w:ascii="Times New Roman" w:eastAsia="Times New Roman" w:hAnsi="Times New Roman" w:cs="Times New Roman"/>
          <w:sz w:val="24"/>
          <w:szCs w:val="24"/>
        </w:rPr>
        <w:t xml:space="preserve"> [16, 21]</w:t>
      </w:r>
      <w:r>
        <w:rPr>
          <w:rFonts w:ascii="Times New Roman" w:eastAsia="Times New Roman" w:hAnsi="Times New Roman" w:cs="Times New Roman"/>
          <w:sz w:val="24"/>
          <w:szCs w:val="24"/>
        </w:rPr>
        <w:t>:</w:t>
      </w:r>
    </w:p>
    <w:p w14:paraId="34AD15B1" w14:textId="77777777" w:rsidR="004A0CF1" w:rsidRDefault="004A0CF1">
      <w:pPr>
        <w:rPr>
          <w:rFonts w:ascii="Times New Roman" w:eastAsia="Times New Roman" w:hAnsi="Times New Roman" w:cs="Times New Roman"/>
          <w:sz w:val="24"/>
          <w:szCs w:val="24"/>
        </w:rPr>
      </w:pPr>
    </w:p>
    <w:p w14:paraId="6F26009D" w14:textId="77777777" w:rsidR="001D482E" w:rsidRDefault="0067410A">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Recall from Appendix B that the denominator of the pseudospectrum was </w:t>
      </w:r>
      <m:oMath>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a</m:t>
            </m:r>
          </m:e>
          <m:sup>
            <m:r>
              <w:rPr>
                <w:rFonts w:ascii="Cambria Math" w:eastAsia="Times New Roman" w:hAnsi="Cambria Math" w:cs="Times New Roman"/>
                <w:sz w:val="24"/>
                <w:szCs w:val="24"/>
              </w:rPr>
              <m:t>H</m:t>
            </m:r>
          </m:sup>
        </m:sSup>
        <m:r>
          <w:rPr>
            <w:rFonts w:ascii="Cambria Math" w:eastAsia="Times New Roman" w:hAnsi="Cambria Math" w:cs="Times New Roman"/>
            <w:sz w:val="24"/>
            <w:szCs w:val="24"/>
          </w:rPr>
          <m:t>(θ)Q</m:t>
        </m:r>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Q</m:t>
            </m:r>
          </m:e>
          <m:sup>
            <m:r>
              <w:rPr>
                <w:rFonts w:ascii="Cambria Math" w:eastAsia="Times New Roman" w:hAnsi="Cambria Math" w:cs="Times New Roman"/>
                <w:sz w:val="24"/>
                <w:szCs w:val="24"/>
              </w:rPr>
              <m:t>H</m:t>
            </m:r>
          </m:sup>
        </m:sSup>
        <m:r>
          <w:rPr>
            <w:rFonts w:ascii="Cambria Math" w:eastAsia="Times New Roman" w:hAnsi="Cambria Math" w:cs="Times New Roman"/>
            <w:sz w:val="24"/>
            <w:szCs w:val="24"/>
          </w:rPr>
          <m:t>a(θ)</m:t>
        </m:r>
      </m:oMath>
      <w:r>
        <w:rPr>
          <w:rFonts w:ascii="Times New Roman" w:eastAsia="Times New Roman" w:hAnsi="Times New Roman" w:cs="Times New Roman"/>
          <w:sz w:val="24"/>
          <w:szCs w:val="24"/>
        </w:rPr>
        <w:t xml:space="preserve">, where </w:t>
      </w:r>
      <m:oMath>
        <m:r>
          <w:rPr>
            <w:rFonts w:ascii="Cambria Math" w:eastAsia="Times New Roman" w:hAnsi="Cambria Math" w:cs="Times New Roman"/>
            <w:sz w:val="24"/>
            <w:szCs w:val="24"/>
          </w:rPr>
          <m:t>a(θ)</m:t>
        </m:r>
      </m:oMath>
      <w:r>
        <w:rPr>
          <w:rFonts w:ascii="Times New Roman" w:eastAsia="Times New Roman" w:hAnsi="Times New Roman" w:cs="Times New Roman"/>
          <w:sz w:val="24"/>
          <w:szCs w:val="24"/>
        </w:rPr>
        <w:t xml:space="preserve"> is the steering vector (computed for an arbitrary number of angles within a direction finding range) and </w:t>
      </w:r>
      <m:oMath>
        <m:r>
          <w:rPr>
            <w:rFonts w:ascii="Cambria Math" w:eastAsia="Times New Roman" w:hAnsi="Cambria Math" w:cs="Times New Roman"/>
            <w:sz w:val="24"/>
            <w:szCs w:val="24"/>
          </w:rPr>
          <m:t>Q</m:t>
        </m:r>
      </m:oMath>
      <w:r>
        <w:rPr>
          <w:rFonts w:ascii="Times New Roman" w:eastAsia="Times New Roman" w:hAnsi="Times New Roman" w:cs="Times New Roman"/>
          <w:sz w:val="24"/>
          <w:szCs w:val="24"/>
        </w:rPr>
        <w:t xml:space="preserve"> is the noise subspace retrieved from an eigenvalue decomposition of the covariance matrix. </w:t>
      </w:r>
      <w:r w:rsidR="001D482E">
        <w:rPr>
          <w:rFonts w:ascii="Times New Roman" w:eastAsia="Times New Roman" w:hAnsi="Times New Roman" w:cs="Times New Roman"/>
          <w:sz w:val="24"/>
          <w:szCs w:val="24"/>
        </w:rPr>
        <w:t>Also</w:t>
      </w:r>
      <w:r w:rsidR="00302C03">
        <w:rPr>
          <w:rFonts w:ascii="Times New Roman" w:eastAsia="Times New Roman" w:hAnsi="Times New Roman" w:cs="Times New Roman"/>
          <w:sz w:val="24"/>
          <w:szCs w:val="24"/>
        </w:rPr>
        <w:t>,</w:t>
      </w:r>
      <w:r w:rsidR="001D482E">
        <w:rPr>
          <w:rFonts w:ascii="Times New Roman" w:eastAsia="Times New Roman" w:hAnsi="Times New Roman" w:cs="Times New Roman"/>
          <w:sz w:val="24"/>
          <w:szCs w:val="24"/>
        </w:rPr>
        <w:t xml:space="preserve"> recall the form of the steering vector from Appendix A, where each element of the vector represents a phase shift</w:t>
      </w:r>
      <w:r w:rsidR="00A27008">
        <w:rPr>
          <w:rFonts w:ascii="Times New Roman" w:eastAsia="Times New Roman" w:hAnsi="Times New Roman" w:cs="Times New Roman"/>
          <w:sz w:val="24"/>
          <w:szCs w:val="24"/>
        </w:rPr>
        <w:t xml:space="preserve"> at an antenna index</w:t>
      </w:r>
      <w:r w:rsidR="001D482E">
        <w:rPr>
          <w:rFonts w:ascii="Times New Roman" w:eastAsia="Times New Roman" w:hAnsi="Times New Roman" w:cs="Times New Roman"/>
          <w:sz w:val="24"/>
          <w:szCs w:val="24"/>
        </w:rPr>
        <w:t>.</w:t>
      </w:r>
      <w:r w:rsidR="00A27008">
        <w:rPr>
          <w:rFonts w:ascii="Times New Roman" w:eastAsia="Times New Roman" w:hAnsi="Times New Roman" w:cs="Times New Roman"/>
          <w:sz w:val="24"/>
          <w:szCs w:val="24"/>
        </w:rPr>
        <w:t xml:space="preserve"> The denominator of the pseudospectrum can be expressed as</w:t>
      </w:r>
      <w:r w:rsidR="00302C03">
        <w:rPr>
          <w:rFonts w:ascii="Times New Roman" w:eastAsia="Times New Roman" w:hAnsi="Times New Roman" w:cs="Times New Roman"/>
          <w:sz w:val="24"/>
          <w:szCs w:val="24"/>
        </w:rPr>
        <w:t xml:space="preserve"> in</w:t>
      </w:r>
      <w:r w:rsidR="00A27008">
        <w:rPr>
          <w:rFonts w:ascii="Times New Roman" w:eastAsia="Times New Roman" w:hAnsi="Times New Roman" w:cs="Times New Roman"/>
          <w:sz w:val="24"/>
          <w:szCs w:val="24"/>
        </w:rPr>
        <w:t xml:space="preserve"> [16] where a is v and Q is Un:</w:t>
      </w:r>
    </w:p>
    <w:p w14:paraId="1FF274A8" w14:textId="77777777" w:rsidR="00A27008" w:rsidRDefault="00A27008">
      <w:pPr>
        <w:rPr>
          <w:rFonts w:ascii="Times New Roman" w:eastAsia="Times New Roman" w:hAnsi="Times New Roman" w:cs="Times New Roman"/>
          <w:sz w:val="24"/>
          <w:szCs w:val="24"/>
        </w:rPr>
      </w:pPr>
      <w:r>
        <w:rPr>
          <w:noProof/>
          <w:lang w:val="en-US"/>
        </w:rPr>
        <w:lastRenderedPageBreak/>
        <w:drawing>
          <wp:anchor distT="0" distB="0" distL="114300" distR="114300" simplePos="0" relativeHeight="251665408" behindDoc="1" locked="0" layoutInCell="1" allowOverlap="1" wp14:anchorId="088BD5EB" wp14:editId="779A592E">
            <wp:simplePos x="0" y="0"/>
            <wp:positionH relativeFrom="margin">
              <wp:align>center</wp:align>
            </wp:positionH>
            <wp:positionV relativeFrom="paragraph">
              <wp:posOffset>80645</wp:posOffset>
            </wp:positionV>
            <wp:extent cx="2499360" cy="1423670"/>
            <wp:effectExtent l="0" t="0" r="0" b="5080"/>
            <wp:wrapTight wrapText="bothSides">
              <wp:wrapPolygon edited="0">
                <wp:start x="0" y="0"/>
                <wp:lineTo x="0" y="21388"/>
                <wp:lineTo x="21402" y="21388"/>
                <wp:lineTo x="21402"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extLst>
                        <a:ext uri="{28A0092B-C50C-407E-A947-70E740481C1C}">
                          <a14:useLocalDpi xmlns:a14="http://schemas.microsoft.com/office/drawing/2010/main" val="0"/>
                        </a:ext>
                      </a:extLst>
                    </a:blip>
                    <a:srcRect l="14360" t="37150" r="65384" b="42337"/>
                    <a:stretch/>
                  </pic:blipFill>
                  <pic:spPr bwMode="auto">
                    <a:xfrm>
                      <a:off x="0" y="0"/>
                      <a:ext cx="2499360" cy="14236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37220FB" w14:textId="77777777" w:rsidR="001D482E" w:rsidRDefault="001D482E">
      <w:pPr>
        <w:rPr>
          <w:rFonts w:ascii="Times New Roman" w:eastAsia="Times New Roman" w:hAnsi="Times New Roman" w:cs="Times New Roman"/>
          <w:sz w:val="24"/>
          <w:szCs w:val="24"/>
        </w:rPr>
      </w:pPr>
    </w:p>
    <w:p w14:paraId="3C680FC1" w14:textId="77777777" w:rsidR="00A27008" w:rsidRDefault="00A27008">
      <w:pPr>
        <w:rPr>
          <w:rFonts w:ascii="Times New Roman" w:eastAsia="Times New Roman" w:hAnsi="Times New Roman" w:cs="Times New Roman"/>
          <w:sz w:val="24"/>
          <w:szCs w:val="24"/>
        </w:rPr>
      </w:pPr>
    </w:p>
    <w:p w14:paraId="7F313F65" w14:textId="77777777" w:rsidR="00A27008" w:rsidRDefault="00A27008">
      <w:pPr>
        <w:rPr>
          <w:rFonts w:ascii="Times New Roman" w:eastAsia="Times New Roman" w:hAnsi="Times New Roman" w:cs="Times New Roman"/>
          <w:sz w:val="24"/>
          <w:szCs w:val="24"/>
        </w:rPr>
      </w:pPr>
    </w:p>
    <w:p w14:paraId="1F59EF31" w14:textId="77777777" w:rsidR="00A27008" w:rsidRDefault="00A27008">
      <w:pPr>
        <w:rPr>
          <w:rFonts w:ascii="Times New Roman" w:eastAsia="Times New Roman" w:hAnsi="Times New Roman" w:cs="Times New Roman"/>
          <w:sz w:val="24"/>
          <w:szCs w:val="24"/>
        </w:rPr>
      </w:pPr>
    </w:p>
    <w:p w14:paraId="5839FB0C" w14:textId="77777777" w:rsidR="00A27008" w:rsidRDefault="00A27008">
      <w:pPr>
        <w:rPr>
          <w:rFonts w:ascii="Times New Roman" w:eastAsia="Times New Roman" w:hAnsi="Times New Roman" w:cs="Times New Roman"/>
          <w:sz w:val="24"/>
          <w:szCs w:val="24"/>
        </w:rPr>
      </w:pPr>
    </w:p>
    <w:p w14:paraId="4360E9CE" w14:textId="77777777" w:rsidR="00A27008" w:rsidRDefault="00A27008">
      <w:pPr>
        <w:rPr>
          <w:rFonts w:ascii="Times New Roman" w:eastAsia="Times New Roman" w:hAnsi="Times New Roman" w:cs="Times New Roman"/>
          <w:sz w:val="24"/>
          <w:szCs w:val="24"/>
        </w:rPr>
      </w:pPr>
    </w:p>
    <w:p w14:paraId="77F653A2" w14:textId="77777777" w:rsidR="00A27008" w:rsidRDefault="00A27008">
      <w:pPr>
        <w:rPr>
          <w:rFonts w:ascii="Times New Roman" w:eastAsia="Times New Roman" w:hAnsi="Times New Roman" w:cs="Times New Roman"/>
          <w:sz w:val="24"/>
          <w:szCs w:val="24"/>
        </w:rPr>
      </w:pPr>
    </w:p>
    <w:p w14:paraId="3FF358D9" w14:textId="77777777" w:rsidR="00585A93" w:rsidRDefault="00585A93">
      <w:pPr>
        <w:rPr>
          <w:rFonts w:ascii="Times New Roman" w:eastAsia="Times New Roman" w:hAnsi="Times New Roman" w:cs="Times New Roman"/>
          <w:sz w:val="24"/>
          <w:szCs w:val="24"/>
        </w:rPr>
      </w:pPr>
      <w:r>
        <w:rPr>
          <w:rFonts w:ascii="Times New Roman" w:eastAsia="Times New Roman" w:hAnsi="Times New Roman" w:cs="Times New Roman"/>
          <w:sz w:val="24"/>
          <w:szCs w:val="24"/>
        </w:rPr>
        <w:t>In b), u</w:t>
      </w:r>
      <w:r>
        <w:rPr>
          <w:rFonts w:ascii="Times New Roman" w:eastAsia="Times New Roman" w:hAnsi="Times New Roman" w:cs="Times New Roman"/>
          <w:sz w:val="24"/>
          <w:szCs w:val="24"/>
          <w:vertAlign w:val="subscript"/>
        </w:rPr>
        <w:t xml:space="preserve">l  </w:t>
      </w:r>
      <w:r>
        <w:rPr>
          <w:rFonts w:ascii="Times New Roman" w:eastAsia="Times New Roman" w:hAnsi="Times New Roman" w:cs="Times New Roman"/>
          <w:sz w:val="24"/>
          <w:szCs w:val="24"/>
        </w:rPr>
        <w:t xml:space="preserve">corresponds to the sum of elements under the noise subspace matrix’s diagonal for l &lt; 0 and the sum of elements over the noise subspace matrix’s diagonal for l &gt; 0. l can take on any value between N – 1 and N + 1 where N corresponds to the number of </w:t>
      </w:r>
      <w:r w:rsidR="00E213E9">
        <w:rPr>
          <w:rFonts w:ascii="Times New Roman" w:eastAsia="Times New Roman" w:hAnsi="Times New Roman" w:cs="Times New Roman"/>
          <w:sz w:val="24"/>
          <w:szCs w:val="24"/>
        </w:rPr>
        <w:t>antennas</w:t>
      </w:r>
      <w:r>
        <w:rPr>
          <w:rFonts w:ascii="Times New Roman" w:eastAsia="Times New Roman" w:hAnsi="Times New Roman" w:cs="Times New Roman"/>
          <w:sz w:val="24"/>
          <w:szCs w:val="24"/>
        </w:rPr>
        <w:t xml:space="preserve">. Just imagine for now that N – 1 and N + 1 is </w:t>
      </w:r>
      <w:r w:rsidR="00E213E9">
        <w:rPr>
          <w:rFonts w:ascii="Times New Roman" w:eastAsia="Times New Roman" w:hAnsi="Times New Roman" w:cs="Times New Roman"/>
          <w:sz w:val="24"/>
          <w:szCs w:val="24"/>
        </w:rPr>
        <w:t>M</w:t>
      </w:r>
      <w:r>
        <w:rPr>
          <w:rFonts w:ascii="Times New Roman" w:eastAsia="Times New Roman" w:hAnsi="Times New Roman" w:cs="Times New Roman"/>
          <w:sz w:val="24"/>
          <w:szCs w:val="24"/>
        </w:rPr>
        <w:t xml:space="preserve"> – 1 and M + 1 to avoid confusion with the explanations in Appendices A and B (where M is the nu</w:t>
      </w:r>
      <w:r w:rsidR="00E213E9">
        <w:rPr>
          <w:rFonts w:ascii="Times New Roman" w:eastAsia="Times New Roman" w:hAnsi="Times New Roman" w:cs="Times New Roman"/>
          <w:sz w:val="24"/>
          <w:szCs w:val="24"/>
        </w:rPr>
        <w:t>mber of antennas and N is the number of signal sources)</w:t>
      </w:r>
      <w:r>
        <w:rPr>
          <w:rFonts w:ascii="Times New Roman" w:eastAsia="Times New Roman" w:hAnsi="Times New Roman" w:cs="Times New Roman"/>
          <w:sz w:val="24"/>
          <w:szCs w:val="24"/>
        </w:rPr>
        <w:t xml:space="preserve">. </w:t>
      </w:r>
    </w:p>
    <w:p w14:paraId="75A4655B" w14:textId="77777777" w:rsidR="00E213E9" w:rsidRDefault="00E213E9">
      <w:pPr>
        <w:rPr>
          <w:rFonts w:ascii="Times New Roman" w:eastAsia="Times New Roman" w:hAnsi="Times New Roman" w:cs="Times New Roman"/>
          <w:sz w:val="24"/>
          <w:szCs w:val="24"/>
        </w:rPr>
      </w:pPr>
    </w:p>
    <w:p w14:paraId="3ED13CCF" w14:textId="77777777" w:rsidR="00E213E9" w:rsidRDefault="00E213E9">
      <w:pPr>
        <w:rPr>
          <w:rFonts w:ascii="Times New Roman" w:eastAsia="Times New Roman" w:hAnsi="Times New Roman" w:cs="Times New Roman"/>
          <w:sz w:val="24"/>
          <w:szCs w:val="24"/>
        </w:rPr>
      </w:pPr>
      <w:r>
        <w:rPr>
          <w:rFonts w:ascii="Times New Roman" w:eastAsia="Times New Roman" w:hAnsi="Times New Roman" w:cs="Times New Roman"/>
          <w:sz w:val="24"/>
          <w:szCs w:val="24"/>
        </w:rPr>
        <w:t>By multiplying each noise subspace sum with each element in the steering vector, and adding all of these results up, a polynomial of size M – 1 will result. From this polynomial, there should be N roots that lie on the unit circle which will correspond to the AoAs of incoming signal sources.  The reason for there being N roots on the unit circle ties into the orthogonality of noise and signal subspaces. This orthogonality means that a multiplication of a computed steering vector (</w:t>
      </w:r>
      <w:r w:rsidR="001F3F28">
        <w:rPr>
          <w:rFonts w:ascii="Times New Roman" w:eastAsia="Times New Roman" w:hAnsi="Times New Roman" w:cs="Times New Roman"/>
          <w:sz w:val="24"/>
          <w:szCs w:val="24"/>
        </w:rPr>
        <w:t>for an</w:t>
      </w:r>
      <w:r>
        <w:rPr>
          <w:rFonts w:ascii="Times New Roman" w:eastAsia="Times New Roman" w:hAnsi="Times New Roman" w:cs="Times New Roman"/>
          <w:sz w:val="24"/>
          <w:szCs w:val="24"/>
        </w:rPr>
        <w:t xml:space="preserve"> angle of arrival </w:t>
      </w:r>
      <w:r w:rsidR="001F3F28">
        <w:rPr>
          <w:rFonts w:ascii="Times New Roman" w:eastAsia="Times New Roman" w:hAnsi="Times New Roman" w:cs="Times New Roman"/>
          <w:sz w:val="24"/>
          <w:szCs w:val="24"/>
        </w:rPr>
        <w:t xml:space="preserve">of an </w:t>
      </w:r>
      <w:r>
        <w:rPr>
          <w:rFonts w:ascii="Times New Roman" w:eastAsia="Times New Roman" w:hAnsi="Times New Roman" w:cs="Times New Roman"/>
          <w:sz w:val="24"/>
          <w:szCs w:val="24"/>
        </w:rPr>
        <w:t xml:space="preserve">incoming </w:t>
      </w:r>
      <w:r w:rsidR="001F3F28">
        <w:rPr>
          <w:rFonts w:ascii="Times New Roman" w:eastAsia="Times New Roman" w:hAnsi="Times New Roman" w:cs="Times New Roman"/>
          <w:sz w:val="24"/>
          <w:szCs w:val="24"/>
        </w:rPr>
        <w:t xml:space="preserve">source </w:t>
      </w:r>
      <w:r>
        <w:rPr>
          <w:rFonts w:ascii="Times New Roman" w:eastAsia="Times New Roman" w:hAnsi="Times New Roman" w:cs="Times New Roman"/>
          <w:sz w:val="24"/>
          <w:szCs w:val="24"/>
        </w:rPr>
        <w:t>signal</w:t>
      </w:r>
      <w:r w:rsidR="001F3F28">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representing a vector from the signal subspace</w:t>
      </w:r>
      <w:r w:rsidR="001F3F28">
        <w:rPr>
          <w:rFonts w:ascii="Times New Roman" w:eastAsia="Times New Roman" w:hAnsi="Times New Roman" w:cs="Times New Roman"/>
          <w:sz w:val="24"/>
          <w:szCs w:val="24"/>
        </w:rPr>
        <w:t xml:space="preserve">) and the noise subspace should result in a very tiny value if not zero. Furthermore, the roots of a polynomial are values that cause the polynomial to evaluate to zero. </w:t>
      </w:r>
    </w:p>
    <w:p w14:paraId="7C16A8A3" w14:textId="77777777" w:rsidR="00585A93" w:rsidRPr="00585A93" w:rsidRDefault="00585A93">
      <w:pPr>
        <w:rPr>
          <w:rFonts w:ascii="Times New Roman" w:eastAsia="Times New Roman" w:hAnsi="Times New Roman" w:cs="Times New Roman"/>
          <w:sz w:val="24"/>
          <w:szCs w:val="24"/>
          <w:vertAlign w:val="subscript"/>
        </w:rPr>
      </w:pPr>
    </w:p>
    <w:p w14:paraId="0C507472" w14:textId="77777777" w:rsidR="005726ED" w:rsidRDefault="0067410A" w:rsidP="001F3F28">
      <w:pPr>
        <w:rPr>
          <w:rFonts w:ascii="Times New Roman" w:eastAsia="Times New Roman" w:hAnsi="Times New Roman" w:cs="Times New Roman"/>
          <w:sz w:val="24"/>
          <w:szCs w:val="24"/>
        </w:rPr>
      </w:pPr>
      <w:r>
        <w:rPr>
          <w:rFonts w:ascii="Times New Roman" w:eastAsia="Times New Roman" w:hAnsi="Times New Roman" w:cs="Times New Roman"/>
          <w:sz w:val="24"/>
          <w:szCs w:val="24"/>
        </w:rPr>
        <w:t>Due to the presence of noise, the roots may not necessarily be directly on the unit circle. For this reason, the N (number of signal sources) closest roots to the unit circle</w:t>
      </w:r>
      <w:r w:rsidR="00AD752F">
        <w:rPr>
          <w:rFonts w:ascii="Times New Roman" w:eastAsia="Times New Roman" w:hAnsi="Times New Roman" w:cs="Times New Roman"/>
          <w:sz w:val="24"/>
          <w:szCs w:val="24"/>
        </w:rPr>
        <w:t xml:space="preserve"> are chosen to represent the angles of incoming source signals. </w:t>
      </w:r>
      <w:r w:rsidR="005726ED">
        <w:rPr>
          <w:rFonts w:ascii="Times New Roman" w:eastAsia="Times New Roman" w:hAnsi="Times New Roman" w:cs="Times New Roman"/>
          <w:sz w:val="24"/>
          <w:szCs w:val="24"/>
        </w:rPr>
        <w:t xml:space="preserve">Determining the closest roots to the unit circle can be done by taking the Euclidean distance of each root (for a real and complex value). The roots with Euclidean distances closest to 1 will be chosen. </w:t>
      </w:r>
    </w:p>
    <w:p w14:paraId="058FFD61" w14:textId="77777777" w:rsidR="005726ED" w:rsidRDefault="005726ED" w:rsidP="001F3F28">
      <w:pPr>
        <w:rPr>
          <w:rFonts w:ascii="Times New Roman" w:eastAsia="Times New Roman" w:hAnsi="Times New Roman" w:cs="Times New Roman"/>
          <w:sz w:val="24"/>
          <w:szCs w:val="24"/>
        </w:rPr>
      </w:pPr>
    </w:p>
    <w:p w14:paraId="7FF81C0B" w14:textId="77777777" w:rsidR="001F3F28" w:rsidRDefault="00AD752F" w:rsidP="001F3F28">
      <w:r>
        <w:rPr>
          <w:rFonts w:ascii="Times New Roman" w:eastAsia="Times New Roman" w:hAnsi="Times New Roman" w:cs="Times New Roman"/>
          <w:sz w:val="24"/>
          <w:szCs w:val="24"/>
        </w:rPr>
        <w:t xml:space="preserve">Once the roots are determined, the AoA for each incoming signal is determined by </w:t>
      </w:r>
      <w:r w:rsidR="001F3F28">
        <w:rPr>
          <w:rFonts w:ascii="Times New Roman" w:eastAsia="Times New Roman" w:hAnsi="Times New Roman" w:cs="Times New Roman"/>
          <w:sz w:val="24"/>
          <w:szCs w:val="24"/>
        </w:rPr>
        <w:t xml:space="preserve">the following expression: </w:t>
      </w:r>
      <m:oMath>
        <m:r>
          <m:rPr>
            <m:sty m:val="p"/>
          </m:rPr>
          <w:rPr>
            <w:rFonts w:ascii="Cambria Math" w:hAnsi="Cambria Math"/>
          </w:rPr>
          <w:br/>
        </m:r>
      </m:oMath>
      <m:oMathPara>
        <m:oMath>
          <m:sSub>
            <m:sSubPr>
              <m:ctrlPr>
                <w:rPr>
                  <w:rFonts w:ascii="Cambria Math" w:hAnsi="Cambria Math"/>
                </w:rPr>
              </m:ctrlPr>
            </m:sSubPr>
            <m:e>
              <m:r>
                <w:rPr>
                  <w:rFonts w:ascii="Cambria Math" w:hAnsi="Cambria Math"/>
                </w:rPr>
                <m:t>θ</m:t>
              </m:r>
            </m:e>
            <m:sub>
              <m:r>
                <w:rPr>
                  <w:rFonts w:ascii="Cambria Math" w:hAnsi="Cambria Math"/>
                </w:rPr>
                <m:t xml:space="preserve">n </m:t>
              </m:r>
            </m:sub>
          </m:sSub>
          <m:r>
            <w:rPr>
              <w:rFonts w:ascii="Cambria Math" w:hAnsi="Cambria Math"/>
            </w:rPr>
            <m:t>= arcsin(</m:t>
          </m:r>
          <m:f>
            <m:fPr>
              <m:ctrlPr>
                <w:rPr>
                  <w:rFonts w:ascii="Cambria Math" w:hAnsi="Cambria Math"/>
                </w:rPr>
              </m:ctrlPr>
            </m:fPr>
            <m:num>
              <m:r>
                <w:rPr>
                  <w:rFonts w:ascii="Cambria Math" w:hAnsi="Cambria Math"/>
                </w:rPr>
                <m:t>λ</m:t>
              </m:r>
            </m:num>
            <m:den>
              <m:r>
                <w:rPr>
                  <w:rFonts w:ascii="Cambria Math" w:hAnsi="Cambria Math"/>
                </w:rPr>
                <m:t>2πd</m:t>
              </m:r>
            </m:den>
          </m:f>
          <m:r>
            <w:rPr>
              <w:rFonts w:ascii="Cambria Math" w:hAnsi="Cambria Math"/>
            </w:rPr>
            <m:t>arg(</m:t>
          </m:r>
          <m:sSub>
            <m:sSubPr>
              <m:ctrlPr>
                <w:rPr>
                  <w:rFonts w:ascii="Cambria Math" w:hAnsi="Cambria Math"/>
                </w:rPr>
              </m:ctrlPr>
            </m:sSubPr>
            <m:e>
              <m:r>
                <w:rPr>
                  <w:rFonts w:ascii="Cambria Math" w:hAnsi="Cambria Math"/>
                </w:rPr>
                <m:t>z</m:t>
              </m:r>
            </m:e>
            <m:sub>
              <m:r>
                <w:rPr>
                  <w:rFonts w:ascii="Cambria Math" w:hAnsi="Cambria Math"/>
                </w:rPr>
                <m:t>d</m:t>
              </m:r>
            </m:sub>
          </m:sSub>
          <m:r>
            <w:rPr>
              <w:rFonts w:ascii="Cambria Math" w:hAnsi="Cambria Math"/>
            </w:rPr>
            <m:t>))</m:t>
          </m:r>
        </m:oMath>
      </m:oMathPara>
    </w:p>
    <w:p w14:paraId="6C58DFD5" w14:textId="77777777" w:rsidR="00302C03" w:rsidRDefault="001F3F28" w:rsidP="00302C03">
      <w:r w:rsidRPr="00302C03">
        <w:rPr>
          <w:rFonts w:ascii="Times New Roman" w:eastAsia="Times New Roman" w:hAnsi="Times New Roman" w:cs="Times New Roman"/>
          <w:sz w:val="24"/>
          <w:szCs w:val="24"/>
        </w:rPr>
        <w:t xml:space="preserve">Where </w:t>
      </w:r>
      <m:oMath>
        <m:sSub>
          <m:sSubPr>
            <m:ctrlPr>
              <w:rPr>
                <w:rFonts w:ascii="Cambria Math" w:hAnsi="Cambria Math" w:cs="Times New Roman"/>
                <w:sz w:val="24"/>
                <w:szCs w:val="24"/>
              </w:rPr>
            </m:ctrlPr>
          </m:sSubPr>
          <m:e>
            <m:r>
              <w:rPr>
                <w:rFonts w:ascii="Cambria Math" w:hAnsi="Cambria Math" w:cs="Times New Roman"/>
                <w:sz w:val="24"/>
                <w:szCs w:val="24"/>
              </w:rPr>
              <m:t>z</m:t>
            </m:r>
          </m:e>
          <m:sub>
            <m:r>
              <w:rPr>
                <w:rFonts w:ascii="Cambria Math" w:hAnsi="Cambria Math" w:cs="Times New Roman"/>
                <w:sz w:val="24"/>
                <w:szCs w:val="24"/>
              </w:rPr>
              <m:t>d</m:t>
            </m:r>
          </m:sub>
        </m:sSub>
      </m:oMath>
      <w:r w:rsidRPr="00302C03">
        <w:rPr>
          <w:rFonts w:ascii="Times New Roman" w:eastAsia="Times New Roman" w:hAnsi="Times New Roman" w:cs="Times New Roman"/>
          <w:sz w:val="24"/>
          <w:szCs w:val="24"/>
        </w:rPr>
        <w:t xml:space="preserve"> corresponds to an individual root out of N roots, </w:t>
      </w:r>
      <m:oMath>
        <m:r>
          <w:rPr>
            <w:rFonts w:ascii="Cambria Math" w:hAnsi="Cambria Math" w:cs="Times New Roman"/>
            <w:sz w:val="24"/>
            <w:szCs w:val="24"/>
          </w:rPr>
          <m:t>λ</m:t>
        </m:r>
      </m:oMath>
      <w:r w:rsidRPr="00302C03">
        <w:rPr>
          <w:rFonts w:ascii="Times New Roman" w:eastAsia="Times New Roman" w:hAnsi="Times New Roman" w:cs="Times New Roman"/>
          <w:sz w:val="24"/>
          <w:szCs w:val="24"/>
        </w:rPr>
        <w:t xml:space="preserve"> is the wavelength of the signal, and d is the antenna separation. </w:t>
      </w:r>
      <w:r w:rsidR="00302C03">
        <w:rPr>
          <w:rFonts w:ascii="Times New Roman" w:eastAsia="Times New Roman" w:hAnsi="Times New Roman" w:cs="Times New Roman"/>
          <w:sz w:val="24"/>
          <w:szCs w:val="24"/>
        </w:rPr>
        <w:t>T</w:t>
      </w:r>
      <w:r w:rsidRPr="00302C03">
        <w:rPr>
          <w:rFonts w:ascii="Times New Roman" w:eastAsia="Times New Roman" w:hAnsi="Times New Roman" w:cs="Times New Roman"/>
          <w:sz w:val="24"/>
          <w:szCs w:val="24"/>
        </w:rPr>
        <w:t>he function arg refers to</w:t>
      </w:r>
      <m:oMath>
        <m:r>
          <w:rPr>
            <w:rFonts w:ascii="Cambria Math" w:hAnsi="Cambria Math" w:cs="Times New Roman"/>
            <w:sz w:val="24"/>
            <w:szCs w:val="24"/>
          </w:rPr>
          <m:t xml:space="preserve"> ta</m:t>
        </m:r>
        <m:sSup>
          <m:sSupPr>
            <m:ctrlPr>
              <w:rPr>
                <w:rFonts w:ascii="Cambria Math" w:hAnsi="Cambria Math" w:cs="Times New Roman"/>
                <w:sz w:val="24"/>
                <w:szCs w:val="24"/>
              </w:rPr>
            </m:ctrlPr>
          </m:sSupPr>
          <m:e>
            <m:r>
              <w:rPr>
                <w:rFonts w:ascii="Cambria Math" w:hAnsi="Cambria Math" w:cs="Times New Roman"/>
                <w:sz w:val="24"/>
                <w:szCs w:val="24"/>
              </w:rPr>
              <m:t>n</m:t>
            </m:r>
          </m:e>
          <m:sup>
            <m:r>
              <w:rPr>
                <w:rFonts w:ascii="Cambria Math" w:hAnsi="Cambria Math" w:cs="Times New Roman"/>
                <w:sz w:val="24"/>
                <w:szCs w:val="24"/>
              </w:rPr>
              <m:t>-1</m:t>
            </m:r>
          </m:sup>
        </m:sSup>
        <m: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y</m:t>
            </m:r>
          </m:num>
          <m:den>
            <m:r>
              <w:rPr>
                <w:rFonts w:ascii="Cambria Math" w:hAnsi="Cambria Math" w:cs="Times New Roman"/>
                <w:sz w:val="24"/>
                <w:szCs w:val="24"/>
              </w:rPr>
              <m:t>x</m:t>
            </m:r>
          </m:den>
        </m:f>
        <m:r>
          <w:rPr>
            <w:rFonts w:ascii="Cambria Math" w:hAnsi="Cambria Math" w:cs="Times New Roman"/>
            <w:sz w:val="24"/>
            <w:szCs w:val="24"/>
          </w:rPr>
          <m:t>)</m:t>
        </m:r>
      </m:oMath>
      <w:r w:rsidR="00302C03">
        <w:t xml:space="preserve"> </w:t>
      </w:r>
      <w:r w:rsidR="00302C03" w:rsidRPr="00302C03">
        <w:rPr>
          <w:rFonts w:ascii="Times New Roman" w:hAnsi="Times New Roman" w:cs="Times New Roman"/>
          <w:sz w:val="24"/>
          <w:szCs w:val="24"/>
        </w:rPr>
        <w:t>from the complex form</w:t>
      </w:r>
      <w:r w:rsidR="00302C03">
        <w:t xml:space="preserve"> </w:t>
      </w:r>
      <m:oMath>
        <m:r>
          <w:rPr>
            <w:rFonts w:ascii="Cambria Math" w:hAnsi="Cambria Math"/>
          </w:rPr>
          <m:t>x + iy</m:t>
        </m:r>
      </m:oMath>
      <w:r w:rsidR="00302C03">
        <w:t xml:space="preserve">. </w:t>
      </w:r>
    </w:p>
    <w:p w14:paraId="288FE8BD" w14:textId="77777777" w:rsidR="0067410A" w:rsidRDefault="0067410A">
      <w:pPr>
        <w:rPr>
          <w:rFonts w:ascii="Times New Roman" w:eastAsia="Times New Roman" w:hAnsi="Times New Roman" w:cs="Times New Roman"/>
          <w:sz w:val="24"/>
          <w:szCs w:val="24"/>
        </w:rPr>
      </w:pPr>
    </w:p>
    <w:p w14:paraId="33E065F7" w14:textId="77777777" w:rsidR="00FC6C4D" w:rsidRDefault="005B2554">
      <w:pPr>
        <w:rPr>
          <w:rFonts w:ascii="Times New Roman" w:eastAsia="Times New Roman" w:hAnsi="Times New Roman" w:cs="Times New Roman"/>
          <w:sz w:val="24"/>
          <w:szCs w:val="24"/>
        </w:rPr>
      </w:pPr>
      <w:r w:rsidRPr="00527B31">
        <w:rPr>
          <w:rFonts w:ascii="Times New Roman" w:eastAsia="Times New Roman" w:hAnsi="Times New Roman" w:cs="Times New Roman"/>
          <w:b/>
          <w:sz w:val="28"/>
          <w:szCs w:val="28"/>
        </w:rPr>
        <w:t xml:space="preserve">Appendix </w:t>
      </w:r>
      <w:r w:rsidR="004A0CF1" w:rsidRPr="00527B31">
        <w:rPr>
          <w:rFonts w:ascii="Times New Roman" w:eastAsia="Times New Roman" w:hAnsi="Times New Roman" w:cs="Times New Roman"/>
          <w:b/>
          <w:sz w:val="28"/>
          <w:szCs w:val="28"/>
        </w:rPr>
        <w:t>D</w:t>
      </w:r>
      <w:r w:rsidRPr="00527B31">
        <w:rPr>
          <w:rFonts w:ascii="Times New Roman" w:eastAsia="Times New Roman" w:hAnsi="Times New Roman" w:cs="Times New Roman"/>
          <w:b/>
          <w:sz w:val="28"/>
          <w:szCs w:val="28"/>
        </w:rPr>
        <w:t>.</w:t>
      </w:r>
      <w:r>
        <w:rPr>
          <w:rFonts w:ascii="Times New Roman" w:eastAsia="Times New Roman" w:hAnsi="Times New Roman" w:cs="Times New Roman"/>
          <w:sz w:val="24"/>
          <w:szCs w:val="24"/>
        </w:rPr>
        <w:t xml:space="preserve"> Works Cited</w:t>
      </w:r>
    </w:p>
    <w:p w14:paraId="42B47D43" w14:textId="77777777" w:rsidR="00FC6C4D" w:rsidRDefault="00FC6C4D">
      <w:pPr>
        <w:rPr>
          <w:rFonts w:ascii="Times New Roman" w:eastAsia="Times New Roman" w:hAnsi="Times New Roman" w:cs="Times New Roman"/>
          <w:sz w:val="24"/>
          <w:szCs w:val="24"/>
        </w:rPr>
      </w:pPr>
    </w:p>
    <w:p w14:paraId="21364696" w14:textId="77777777" w:rsidR="00FC6C4D" w:rsidRDefault="005B2554">
      <w:pPr>
        <w:rPr>
          <w:rFonts w:ascii="Times New Roman" w:eastAsia="Times New Roman" w:hAnsi="Times New Roman" w:cs="Times New Roman"/>
          <w:sz w:val="24"/>
          <w:szCs w:val="24"/>
        </w:rPr>
      </w:pPr>
      <w:r>
        <w:rPr>
          <w:rFonts w:ascii="Times New Roman" w:eastAsia="Times New Roman" w:hAnsi="Times New Roman" w:cs="Times New Roman"/>
          <w:sz w:val="24"/>
          <w:szCs w:val="24"/>
        </w:rPr>
        <w:t>[1]  Krüger, S W. “An Inexpensive Hyperbolic Positioning System for Tracking Wildlife Using off-the-Shelf Hardware.” May 2017.</w:t>
      </w:r>
    </w:p>
    <w:p w14:paraId="3A3EBAC4" w14:textId="77777777" w:rsidR="00FC6C4D" w:rsidRDefault="005B2554">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[2]  </w:t>
      </w:r>
      <w:r w:rsidR="00D60F0A">
        <w:rPr>
          <w:rFonts w:ascii="Times New Roman" w:eastAsia="Times New Roman" w:hAnsi="Times New Roman" w:cs="Times New Roman"/>
          <w:sz w:val="24"/>
          <w:szCs w:val="24"/>
        </w:rPr>
        <w:t>Rohde &amp; Schwarz “Introduction into Theory of Direction Finding,” Radiomonitoring &amp; Radiolocation, Catalog 2011/2012.</w:t>
      </w:r>
    </w:p>
    <w:p w14:paraId="138FB59E" w14:textId="77777777" w:rsidR="00FC6C4D" w:rsidRPr="00EC2ED1" w:rsidRDefault="005B2554">
      <w:r>
        <w:rPr>
          <w:rFonts w:ascii="Times New Roman" w:eastAsia="Times New Roman" w:hAnsi="Times New Roman" w:cs="Times New Roman"/>
          <w:sz w:val="24"/>
          <w:szCs w:val="24"/>
        </w:rPr>
        <w:t xml:space="preserve">[3] </w:t>
      </w:r>
      <w:r w:rsidR="00EC2ED1">
        <w:rPr>
          <w:rFonts w:ascii="Times New Roman" w:hAnsi="Times New Roman" w:cs="Times New Roman"/>
          <w:sz w:val="24"/>
        </w:rPr>
        <w:t xml:space="preserve">Schmidt, R. “Multiple Emitter Location and Signal Parameter Estimation.” </w:t>
      </w:r>
      <w:r w:rsidR="00EC2ED1">
        <w:rPr>
          <w:rFonts w:ascii="Times New Roman" w:hAnsi="Times New Roman" w:cs="Times New Roman"/>
          <w:i/>
          <w:sz w:val="24"/>
        </w:rPr>
        <w:t>IEEE Transactions on Antennas and Propagation</w:t>
      </w:r>
      <w:r w:rsidR="00EC2ED1">
        <w:rPr>
          <w:rFonts w:ascii="Times New Roman" w:hAnsi="Times New Roman" w:cs="Times New Roman"/>
          <w:sz w:val="24"/>
        </w:rPr>
        <w:t>, vol. 34, no. 3, 1986, pp. 276–280.</w:t>
      </w:r>
    </w:p>
    <w:p w14:paraId="0B371BA9" w14:textId="77777777" w:rsidR="00FC6C4D" w:rsidRDefault="005B2554">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 D. Guerin, S. Jackson, and J. Kelly, “Passive Direction Finding: A Phase Interferometry Direction Finding System for an Airborne Platform,” Oct. 10, 2012. https://web.wpi.edu/Pubs/E-project/Available/E-project-101012-211424/unrestricted/DirectionFindingPaper.pdf. </w:t>
      </w:r>
    </w:p>
    <w:p w14:paraId="5C2CCAC8" w14:textId="77777777" w:rsidR="00FC6C4D" w:rsidRDefault="005B2554">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[5]  D. Zhang, J. Ma, Q. Chen and L. M. Ni, "An RF-Based System for Tracking Transceiver-Free Objects," Fifth Annual IEEE International Conference on Pervasive Computing and Communications (PerCom'07), White Plains, NY, 2007, pp. 135-144. </w:t>
      </w:r>
    </w:p>
    <w:p w14:paraId="3D6C30D3" w14:textId="77777777" w:rsidR="00FC6C4D" w:rsidRDefault="005B2554">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[6] Y. Ma, X. Hui, and E. Kan, “3D Real-time Indoor Localization via Broadband Nonlinear Backscatter in Passive Devices with Centimeter Precision,” Oct. 3, 2016. https://dl.acm.org/citation.cfm?id=2973754. </w:t>
      </w:r>
    </w:p>
    <w:p w14:paraId="7A99E424" w14:textId="77777777" w:rsidR="000E17CB" w:rsidRDefault="002B2DB9">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[7] Wenguang Mao “Approaches for Angle of Arrival Estimation” </w:t>
      </w:r>
      <w:r w:rsidRPr="000713A5">
        <w:rPr>
          <w:rFonts w:ascii="Times New Roman" w:eastAsia="Times New Roman" w:hAnsi="Times New Roman" w:cs="Times New Roman"/>
          <w:sz w:val="24"/>
          <w:szCs w:val="24"/>
        </w:rPr>
        <w:t>https://pdfs.semanticscholar.org/presentation/723e/3f7ce640f425671d4e0af7d23b82e04a402e.pd</w:t>
      </w:r>
      <w:r>
        <w:rPr>
          <w:rFonts w:ascii="Times New Roman" w:eastAsia="Times New Roman" w:hAnsi="Times New Roman" w:cs="Times New Roman"/>
          <w:sz w:val="24"/>
          <w:szCs w:val="24"/>
        </w:rPr>
        <w:t xml:space="preserve"> </w:t>
      </w:r>
    </w:p>
    <w:p w14:paraId="7CD242F1" w14:textId="77777777" w:rsidR="002B2DB9" w:rsidRDefault="002B2DB9">
      <w:pPr>
        <w:rPr>
          <w:rFonts w:ascii="Times New Roman" w:eastAsia="Times New Roman" w:hAnsi="Times New Roman" w:cs="Times New Roman"/>
          <w:sz w:val="24"/>
          <w:szCs w:val="24"/>
        </w:rPr>
      </w:pPr>
      <w:r>
        <w:rPr>
          <w:rFonts w:ascii="Times New Roman" w:eastAsia="Times New Roman" w:hAnsi="Times New Roman" w:cs="Times New Roman"/>
          <w:sz w:val="24"/>
          <w:szCs w:val="24"/>
        </w:rPr>
        <w:t>[8] Fan, H. Howard “Direction of Arrival Estimation (DOA) in Interference &amp; Multipath Propagation,” GIRD Systems, Inc.</w:t>
      </w:r>
    </w:p>
    <w:p w14:paraId="295F2026" w14:textId="77777777" w:rsidR="00FC6C4D" w:rsidRDefault="005B2554">
      <w:pPr>
        <w:rPr>
          <w:rFonts w:ascii="Times New Roman" w:eastAsia="Times New Roman" w:hAnsi="Times New Roman" w:cs="Times New Roman"/>
          <w:sz w:val="24"/>
          <w:szCs w:val="24"/>
        </w:rPr>
      </w:pPr>
      <w:r>
        <w:rPr>
          <w:rFonts w:ascii="Times New Roman" w:eastAsia="Times New Roman" w:hAnsi="Times New Roman" w:cs="Times New Roman"/>
          <w:sz w:val="24"/>
          <w:szCs w:val="24"/>
        </w:rPr>
        <w:t>[9] Whiting, Sam, et al. “Time and Frequency Corrections in a Distributed Network Using GNURadio.” 2017.</w:t>
      </w:r>
    </w:p>
    <w:p w14:paraId="41610A60" w14:textId="77777777" w:rsidR="00FC6C4D" w:rsidRDefault="005B2554">
      <w:pPr>
        <w:rPr>
          <w:rFonts w:ascii="Times New Roman" w:eastAsia="Times New Roman" w:hAnsi="Times New Roman" w:cs="Times New Roman"/>
          <w:sz w:val="24"/>
          <w:szCs w:val="24"/>
        </w:rPr>
      </w:pPr>
      <w:r>
        <w:rPr>
          <w:rFonts w:ascii="Times New Roman" w:eastAsia="Times New Roman" w:hAnsi="Times New Roman" w:cs="Times New Roman"/>
          <w:sz w:val="24"/>
          <w:szCs w:val="24"/>
        </w:rPr>
        <w:t>[10]“Tejeez/rtl_coherent.” GitHub, 6 July 2016, github.com/tejeez/rtl_coherent</w:t>
      </w:r>
    </w:p>
    <w:p w14:paraId="42D7E409" w14:textId="77777777" w:rsidR="00FC6C4D" w:rsidRDefault="005B2554">
      <w:pPr>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r w:rsidR="00D60F0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Whiting, Sam, et al. “Time and Frequency Corrections in a Distributed Network Using GNURadio.” 2017</w:t>
      </w:r>
    </w:p>
    <w:p w14:paraId="6F53FAF8" w14:textId="77777777" w:rsidR="00066CD9" w:rsidRDefault="00066CD9">
      <w:pPr>
        <w:rPr>
          <w:rFonts w:ascii="Times New Roman" w:eastAsia="Times New Roman" w:hAnsi="Times New Roman" w:cs="Times New Roman"/>
          <w:sz w:val="24"/>
          <w:szCs w:val="24"/>
        </w:rPr>
      </w:pPr>
      <w:r>
        <w:rPr>
          <w:rFonts w:ascii="Times New Roman" w:eastAsia="Times New Roman" w:hAnsi="Times New Roman" w:cs="Times New Roman"/>
          <w:sz w:val="24"/>
          <w:szCs w:val="24"/>
        </w:rPr>
        <w:t>[12] Y. Ma, X. Hui, P. Sharma, E. Kan. “Indoor Passive Device Ranging by Low-directivity Antennas with Centimeter Precision.”</w:t>
      </w:r>
    </w:p>
    <w:p w14:paraId="03CFE3CC" w14:textId="77777777" w:rsidR="000469DB" w:rsidRDefault="000469DB">
      <w:pPr>
        <w:rPr>
          <w:rFonts w:ascii="Times New Roman" w:eastAsia="Times New Roman" w:hAnsi="Times New Roman" w:cs="Times New Roman"/>
          <w:sz w:val="24"/>
          <w:szCs w:val="24"/>
        </w:rPr>
      </w:pPr>
      <w:r>
        <w:rPr>
          <w:rFonts w:ascii="Times New Roman" w:eastAsia="Times New Roman" w:hAnsi="Times New Roman" w:cs="Times New Roman"/>
          <w:sz w:val="24"/>
          <w:szCs w:val="24"/>
        </w:rPr>
        <w:t>[13] E. M. Al-Ardi, R. M. Shubair, and M. E. Al-Mualla. “Direction of Arrival Estimation in a Multipath Environment: an Overview and a New Contribution,” Aces Journal, Vol. 21, No.3, November 2006.</w:t>
      </w:r>
    </w:p>
    <w:p w14:paraId="5962CB92" w14:textId="77777777" w:rsidR="000469DB" w:rsidRDefault="000469DB">
      <w:pPr>
        <w:rPr>
          <w:rFonts w:ascii="Times New Roman" w:hAnsi="Times New Roman" w:cs="Times New Roman"/>
          <w:sz w:val="24"/>
        </w:rPr>
      </w:pPr>
      <w:r>
        <w:rPr>
          <w:rFonts w:ascii="Times New Roman" w:eastAsia="Times New Roman" w:hAnsi="Times New Roman" w:cs="Times New Roman"/>
          <w:sz w:val="24"/>
          <w:szCs w:val="24"/>
        </w:rPr>
        <w:t xml:space="preserve">[14] </w:t>
      </w:r>
      <w:r>
        <w:rPr>
          <w:rFonts w:ascii="Times New Roman" w:hAnsi="Times New Roman" w:cs="Times New Roman"/>
          <w:sz w:val="24"/>
        </w:rPr>
        <w:t xml:space="preserve">Badawy, Ahmed, et al. “A Simple Angle of Arrival Estimation System.” </w:t>
      </w:r>
      <w:r>
        <w:rPr>
          <w:rFonts w:ascii="Times New Roman" w:hAnsi="Times New Roman" w:cs="Times New Roman"/>
          <w:i/>
          <w:sz w:val="24"/>
        </w:rPr>
        <w:t>2017 IEEE Wireless Communications and Networking Conference (WCNC)</w:t>
      </w:r>
      <w:r>
        <w:rPr>
          <w:rFonts w:ascii="Times New Roman" w:hAnsi="Times New Roman" w:cs="Times New Roman"/>
          <w:sz w:val="24"/>
        </w:rPr>
        <w:t>, 2017.</w:t>
      </w:r>
    </w:p>
    <w:p w14:paraId="3E287E4D" w14:textId="77777777" w:rsidR="000469DB" w:rsidRPr="000469DB" w:rsidRDefault="000469DB">
      <w:r>
        <w:rPr>
          <w:rFonts w:ascii="Times New Roman" w:eastAsia="Times New Roman" w:hAnsi="Times New Roman" w:cs="Times New Roman"/>
          <w:sz w:val="24"/>
          <w:szCs w:val="24"/>
        </w:rPr>
        <w:t xml:space="preserve">[15] </w:t>
      </w:r>
      <w:r>
        <w:rPr>
          <w:rFonts w:ascii="Times New Roman" w:hAnsi="Times New Roman" w:cs="Times New Roman"/>
          <w:sz w:val="24"/>
        </w:rPr>
        <w:t xml:space="preserve">Qiu, Lanxin, et al. “Multifrequency Phase Difference of Arrival Range Measurement: Principle, Implementation, and Evaluation.” </w:t>
      </w:r>
      <w:r>
        <w:rPr>
          <w:rFonts w:ascii="Times New Roman" w:hAnsi="Times New Roman" w:cs="Times New Roman"/>
          <w:i/>
          <w:sz w:val="24"/>
        </w:rPr>
        <w:t>International Journal of Distributed Sensor Networks</w:t>
      </w:r>
      <w:r>
        <w:rPr>
          <w:rFonts w:ascii="Times New Roman" w:hAnsi="Times New Roman" w:cs="Times New Roman"/>
          <w:sz w:val="24"/>
        </w:rPr>
        <w:t>, vol. 11, no. 11, 2015, p. 715307.</w:t>
      </w:r>
    </w:p>
    <w:p w14:paraId="328216C8" w14:textId="77777777" w:rsidR="009A7AD7" w:rsidRDefault="009A7AD7">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[16] “Phase Synchronization Capability of TwinRX Daughterboards and DoA Estimation” </w:t>
      </w:r>
      <w:hyperlink r:id="rId29" w:history="1">
        <w:r w:rsidRPr="009A7AD7">
          <w:rPr>
            <w:rStyle w:val="Hyperlink"/>
            <w:rFonts w:ascii="Times New Roman" w:eastAsia="Times New Roman" w:hAnsi="Times New Roman" w:cs="Times New Roman"/>
            <w:color w:val="auto"/>
            <w:sz w:val="24"/>
            <w:szCs w:val="24"/>
            <w:u w:val="none"/>
          </w:rPr>
          <w:t>https://github.com/EttusResearch/gr-doa/blob/master/docs/whitepaper/doa_whitepaper.pdf</w:t>
        </w:r>
      </w:hyperlink>
      <w:r w:rsidRPr="009A7AD7">
        <w:rPr>
          <w:rFonts w:ascii="Times New Roman" w:eastAsia="Times New Roman" w:hAnsi="Times New Roman" w:cs="Times New Roman"/>
          <w:sz w:val="24"/>
          <w:szCs w:val="24"/>
        </w:rPr>
        <w:t xml:space="preserve"> </w:t>
      </w:r>
    </w:p>
    <w:p w14:paraId="43B0C315" w14:textId="77777777" w:rsidR="000469DB" w:rsidRDefault="000469DB" w:rsidP="000469DB">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[17] </w:t>
      </w:r>
      <w:r w:rsidRPr="00043856">
        <w:rPr>
          <w:rFonts w:ascii="Times New Roman" w:eastAsia="Times New Roman" w:hAnsi="Times New Roman" w:cs="Times New Roman"/>
          <w:sz w:val="24"/>
          <w:szCs w:val="24"/>
        </w:rPr>
        <w:t>http://www.its.caltech.edu/~matilde/GaborLocalization.pdf</w:t>
      </w:r>
      <w:r>
        <w:rPr>
          <w:rFonts w:ascii="Times New Roman" w:eastAsia="Times New Roman" w:hAnsi="Times New Roman" w:cs="Times New Roman"/>
          <w:sz w:val="24"/>
          <w:szCs w:val="24"/>
        </w:rPr>
        <w:t xml:space="preserve"> </w:t>
      </w:r>
    </w:p>
    <w:p w14:paraId="6F38E0F5" w14:textId="77777777" w:rsidR="00280D8D" w:rsidRDefault="00280D8D" w:rsidP="00280D8D">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[18] </w:t>
      </w:r>
      <w:r w:rsidRPr="00656EF7">
        <w:rPr>
          <w:rFonts w:ascii="Times New Roman" w:hAnsi="Times New Roman" w:cs="Times New Roman"/>
          <w:sz w:val="24"/>
          <w:szCs w:val="24"/>
        </w:rPr>
        <w:t xml:space="preserve">Goldsmith, Andrea. </w:t>
      </w:r>
      <w:r w:rsidRPr="00656EF7">
        <w:rPr>
          <w:rFonts w:ascii="Times New Roman" w:hAnsi="Times New Roman" w:cs="Times New Roman"/>
          <w:i/>
          <w:iCs/>
          <w:sz w:val="24"/>
          <w:szCs w:val="24"/>
        </w:rPr>
        <w:t>Wireless Communications</w:t>
      </w:r>
      <w:r w:rsidRPr="00656EF7">
        <w:rPr>
          <w:rFonts w:ascii="Times New Roman" w:hAnsi="Times New Roman" w:cs="Times New Roman"/>
          <w:sz w:val="24"/>
          <w:szCs w:val="24"/>
        </w:rPr>
        <w:t>. Cambridge University Press, 2004.</w:t>
      </w:r>
    </w:p>
    <w:p w14:paraId="741AF928" w14:textId="77777777" w:rsidR="004A797D" w:rsidRDefault="00280D8D">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[19] </w:t>
      </w:r>
      <w:r>
        <w:rPr>
          <w:rFonts w:ascii="Times New Roman" w:hAnsi="Times New Roman" w:cs="Times New Roman"/>
          <w:sz w:val="24"/>
        </w:rPr>
        <w:t xml:space="preserve">Zekavat, Reza, and Michael Buehrer. </w:t>
      </w:r>
      <w:r>
        <w:rPr>
          <w:rFonts w:ascii="Times New Roman" w:hAnsi="Times New Roman" w:cs="Times New Roman"/>
          <w:i/>
          <w:sz w:val="24"/>
        </w:rPr>
        <w:t>Handbook of Position Location: Theory, Practice and Advances</w:t>
      </w:r>
      <w:r>
        <w:rPr>
          <w:rFonts w:ascii="Times New Roman" w:hAnsi="Times New Roman" w:cs="Times New Roman"/>
          <w:sz w:val="24"/>
        </w:rPr>
        <w:t>. IEEE-Wiley, 2012.</w:t>
      </w:r>
    </w:p>
    <w:p w14:paraId="49D571EF" w14:textId="77777777" w:rsidR="004A797D" w:rsidRDefault="00B86EA6" w:rsidP="004A797D">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[20] </w:t>
      </w:r>
      <w:r w:rsidR="00C77B03">
        <w:rPr>
          <w:rFonts w:ascii="Times New Roman" w:eastAsia="Times New Roman" w:hAnsi="Times New Roman" w:cs="Times New Roman"/>
          <w:sz w:val="24"/>
          <w:szCs w:val="24"/>
        </w:rPr>
        <w:t>Scher</w:t>
      </w:r>
      <w:r w:rsidR="00A624F4">
        <w:rPr>
          <w:rFonts w:ascii="Times New Roman" w:eastAsia="Times New Roman" w:hAnsi="Times New Roman" w:cs="Times New Roman"/>
          <w:sz w:val="24"/>
          <w:szCs w:val="24"/>
        </w:rPr>
        <w:t>, Aaron “How to capture raw IQ data from a RTL-SDR dongle and FM demodulate with MATLAB”</w:t>
      </w:r>
    </w:p>
    <w:p w14:paraId="1C80C826" w14:textId="77777777" w:rsidR="005E57A0" w:rsidRPr="004010BB" w:rsidRDefault="00624FD5">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[21] </w:t>
      </w:r>
      <w:r w:rsidR="00E058FA">
        <w:rPr>
          <w:rFonts w:ascii="Times New Roman" w:eastAsia="Times New Roman" w:hAnsi="Times New Roman" w:cs="Times New Roman"/>
          <w:sz w:val="24"/>
          <w:szCs w:val="24"/>
        </w:rPr>
        <w:t>H. K. Hwang</w:t>
      </w:r>
      <w:r>
        <w:rPr>
          <w:rFonts w:ascii="Times New Roman" w:eastAsia="Times New Roman" w:hAnsi="Times New Roman" w:cs="Times New Roman"/>
          <w:sz w:val="24"/>
          <w:szCs w:val="24"/>
        </w:rPr>
        <w:t xml:space="preserve">, </w:t>
      </w:r>
      <w:r w:rsidR="00E058FA">
        <w:rPr>
          <w:rFonts w:ascii="Times New Roman" w:eastAsia="Times New Roman" w:hAnsi="Times New Roman" w:cs="Times New Roman"/>
          <w:sz w:val="24"/>
          <w:szCs w:val="24"/>
        </w:rPr>
        <w:t>Z</w:t>
      </w:r>
      <w:r>
        <w:rPr>
          <w:rFonts w:ascii="Times New Roman" w:eastAsia="Times New Roman" w:hAnsi="Times New Roman" w:cs="Times New Roman"/>
          <w:sz w:val="24"/>
          <w:szCs w:val="24"/>
        </w:rPr>
        <w:t xml:space="preserve">. </w:t>
      </w:r>
      <w:r w:rsidR="00E058FA">
        <w:rPr>
          <w:rFonts w:ascii="Times New Roman" w:eastAsia="Times New Roman" w:hAnsi="Times New Roman" w:cs="Times New Roman"/>
          <w:sz w:val="24"/>
          <w:szCs w:val="24"/>
        </w:rPr>
        <w:t>Aliyazicioglu</w:t>
      </w:r>
      <w:r>
        <w:rPr>
          <w:rFonts w:ascii="Times New Roman" w:eastAsia="Times New Roman" w:hAnsi="Times New Roman" w:cs="Times New Roman"/>
          <w:sz w:val="24"/>
          <w:szCs w:val="24"/>
        </w:rPr>
        <w:t xml:space="preserve">, </w:t>
      </w:r>
      <w:r w:rsidR="00E058FA">
        <w:rPr>
          <w:rFonts w:ascii="Times New Roman" w:eastAsia="Times New Roman" w:hAnsi="Times New Roman" w:cs="Times New Roman"/>
          <w:sz w:val="24"/>
          <w:szCs w:val="24"/>
        </w:rPr>
        <w:t xml:space="preserve">M. Grice, </w:t>
      </w:r>
      <w:r>
        <w:rPr>
          <w:rFonts w:ascii="Times New Roman" w:eastAsia="Times New Roman" w:hAnsi="Times New Roman" w:cs="Times New Roman"/>
          <w:sz w:val="24"/>
          <w:szCs w:val="24"/>
        </w:rPr>
        <w:t xml:space="preserve">and </w:t>
      </w:r>
      <w:r w:rsidR="00E058FA">
        <w:rPr>
          <w:rFonts w:ascii="Times New Roman" w:eastAsia="Times New Roman" w:hAnsi="Times New Roman" w:cs="Times New Roman"/>
          <w:sz w:val="24"/>
          <w:szCs w:val="24"/>
        </w:rPr>
        <w:t>A</w:t>
      </w:r>
      <w:r>
        <w:rPr>
          <w:rFonts w:ascii="Times New Roman" w:eastAsia="Times New Roman" w:hAnsi="Times New Roman" w:cs="Times New Roman"/>
          <w:sz w:val="24"/>
          <w:szCs w:val="24"/>
        </w:rPr>
        <w:t xml:space="preserve">. </w:t>
      </w:r>
      <w:r w:rsidR="00E058FA">
        <w:rPr>
          <w:rFonts w:ascii="Times New Roman" w:eastAsia="Times New Roman" w:hAnsi="Times New Roman" w:cs="Times New Roman"/>
          <w:sz w:val="24"/>
          <w:szCs w:val="24"/>
        </w:rPr>
        <w:t>Yakovlev</w:t>
      </w:r>
      <w:r>
        <w:rPr>
          <w:rFonts w:ascii="Times New Roman" w:eastAsia="Times New Roman" w:hAnsi="Times New Roman" w:cs="Times New Roman"/>
          <w:sz w:val="24"/>
          <w:szCs w:val="24"/>
        </w:rPr>
        <w:t>, “</w:t>
      </w:r>
      <w:r w:rsidR="00E058FA">
        <w:rPr>
          <w:rFonts w:ascii="Times New Roman" w:eastAsia="Times New Roman" w:hAnsi="Times New Roman" w:cs="Times New Roman"/>
          <w:sz w:val="24"/>
          <w:szCs w:val="24"/>
        </w:rPr>
        <w:t>Direction of Arrival Estimation using a Root-MUSIC Algorithm</w:t>
      </w:r>
      <w:r>
        <w:rPr>
          <w:rFonts w:ascii="Times New Roman" w:eastAsia="Times New Roman" w:hAnsi="Times New Roman" w:cs="Times New Roman"/>
          <w:sz w:val="24"/>
          <w:szCs w:val="24"/>
        </w:rPr>
        <w:t xml:space="preserve">” </w:t>
      </w:r>
      <w:r w:rsidR="00E058FA">
        <w:rPr>
          <w:rFonts w:ascii="Times New Roman" w:eastAsia="Times New Roman" w:hAnsi="Times New Roman" w:cs="Times New Roman"/>
          <w:sz w:val="24"/>
          <w:szCs w:val="24"/>
        </w:rPr>
        <w:t>March</w:t>
      </w:r>
      <w:r>
        <w:rPr>
          <w:rFonts w:ascii="Times New Roman" w:eastAsia="Times New Roman" w:hAnsi="Times New Roman" w:cs="Times New Roman"/>
          <w:sz w:val="24"/>
          <w:szCs w:val="24"/>
        </w:rPr>
        <w:t>, 20</w:t>
      </w:r>
      <w:r w:rsidR="00E058FA">
        <w:rPr>
          <w:rFonts w:ascii="Times New Roman" w:eastAsia="Times New Roman" w:hAnsi="Times New Roman" w:cs="Times New Roman"/>
          <w:sz w:val="24"/>
          <w:szCs w:val="24"/>
        </w:rPr>
        <w:t>08</w:t>
      </w:r>
      <w:r>
        <w:rPr>
          <w:rFonts w:ascii="Times New Roman" w:eastAsia="Times New Roman" w:hAnsi="Times New Roman" w:cs="Times New Roman"/>
          <w:sz w:val="24"/>
          <w:szCs w:val="24"/>
        </w:rPr>
        <w:t>.</w:t>
      </w:r>
    </w:p>
    <w:sectPr w:rsidR="005E57A0" w:rsidRPr="004010BB">
      <w:footerReference w:type="default" r:id="rId30"/>
      <w:pgSz w:w="12240" w:h="15840"/>
      <w:pgMar w:top="1440" w:right="1440" w:bottom="1440" w:left="1440" w:header="0" w:footer="720" w:gutter="0"/>
      <w:pgNumType w:start="1"/>
      <w:cols w:space="72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Julian" w:date="2018-06-24T12:48:00Z" w:initials="J">
    <w:p w14:paraId="7153B13F" w14:textId="77777777" w:rsidR="00D80789" w:rsidRDefault="00D80789">
      <w:pPr>
        <w:pStyle w:val="CommentText"/>
      </w:pPr>
      <w:r>
        <w:rPr>
          <w:rStyle w:val="CommentReference"/>
        </w:rPr>
        <w:annotationRef/>
      </w:r>
      <w:r>
        <w:t xml:space="preserve">What do you mean by </w:t>
      </w:r>
      <w:r w:rsidRPr="00D80789">
        <w:rPr>
          <w:i/>
        </w:rPr>
        <w:t>these</w:t>
      </w:r>
      <w:r>
        <w:t>?</w:t>
      </w:r>
    </w:p>
  </w:comment>
  <w:comment w:id="1" w:author="Julian" w:date="2018-06-24T12:50:00Z" w:initials="J">
    <w:p w14:paraId="32C3A238" w14:textId="77777777" w:rsidR="00D80789" w:rsidRDefault="00D80789">
      <w:pPr>
        <w:pStyle w:val="CommentText"/>
      </w:pPr>
      <w:r>
        <w:rPr>
          <w:rStyle w:val="CommentReference"/>
        </w:rPr>
        <w:annotationRef/>
      </w:r>
      <w:r>
        <w:t>Each RTL-SDR doesn’t get its own Pi.</w:t>
      </w:r>
    </w:p>
  </w:comment>
  <w:comment w:id="8" w:author="Julian" w:date="2018-06-24T12:52:00Z" w:initials="J">
    <w:p w14:paraId="1632FA37" w14:textId="77777777" w:rsidR="00D80789" w:rsidRDefault="00D80789">
      <w:pPr>
        <w:pStyle w:val="CommentText"/>
      </w:pPr>
      <w:r>
        <w:rPr>
          <w:rStyle w:val="CommentReference"/>
        </w:rPr>
        <w:annotationRef/>
      </w:r>
      <w:r>
        <w:t>What about GPS? GPS is relatively accurate and doesn’t require human intervention. Explain why GPS isn’t an option here. Hint: MacCurdy and Gabrielson’s chapter 33 of the Handbook of Radio Direction Finding has a good summary.</w:t>
      </w:r>
    </w:p>
  </w:comment>
  <w:comment w:id="13" w:author="Julian" w:date="2018-06-24T12:58:00Z" w:initials="J">
    <w:p w14:paraId="3CB5C87A" w14:textId="77777777" w:rsidR="00F61BB0" w:rsidRDefault="00F61BB0">
      <w:pPr>
        <w:pStyle w:val="CommentText"/>
      </w:pPr>
      <w:r>
        <w:rPr>
          <w:rStyle w:val="CommentReference"/>
        </w:rPr>
        <w:annotationRef/>
      </w:r>
      <w:r>
        <w:t>What happened to ref # 5?</w:t>
      </w:r>
    </w:p>
  </w:comment>
  <w:comment w:id="11" w:author="Julian" w:date="2018-06-24T12:55:00Z" w:initials="J">
    <w:p w14:paraId="24D8C883" w14:textId="77777777" w:rsidR="00D80789" w:rsidRDefault="00D80789">
      <w:pPr>
        <w:pStyle w:val="CommentText"/>
      </w:pPr>
      <w:r>
        <w:rPr>
          <w:rStyle w:val="CommentReference"/>
        </w:rPr>
        <w:annotationRef/>
      </w:r>
      <w:r>
        <w:t>But this is only one of many approaches. Why discuss phase here?</w:t>
      </w:r>
    </w:p>
  </w:comment>
  <w:comment w:id="15" w:author="Julian" w:date="2018-06-24T12:56:00Z" w:initials="J">
    <w:p w14:paraId="2B911B6A" w14:textId="77777777" w:rsidR="00D80789" w:rsidRDefault="00D80789">
      <w:pPr>
        <w:pStyle w:val="CommentText"/>
      </w:pPr>
      <w:r>
        <w:rPr>
          <w:rStyle w:val="CommentReference"/>
        </w:rPr>
        <w:annotationRef/>
      </w:r>
      <w:r>
        <w:t>But below you discuss RSSI, TDOA, etc. There aren’t methods geared toward improving AOA. The point of the literature review is for us to thoroughly review the different approaches, their costs and benefits, and to arrive at a conclusion about what’s the best way forward.</w:t>
      </w:r>
    </w:p>
  </w:comment>
  <w:comment w:id="16" w:author="Julian" w:date="2018-06-24T13:01:00Z" w:initials="J">
    <w:p w14:paraId="78D57278" w14:textId="77777777" w:rsidR="00F61BB0" w:rsidRDefault="00F61BB0">
      <w:pPr>
        <w:pStyle w:val="CommentText"/>
      </w:pPr>
      <w:r>
        <w:rPr>
          <w:rStyle w:val="CommentReference"/>
        </w:rPr>
        <w:annotationRef/>
      </w:r>
      <w:r>
        <w:t>Explain very briefly how this works (physically)</w:t>
      </w:r>
    </w:p>
  </w:comment>
  <w:comment w:id="28" w:author="Julian" w:date="2018-06-24T13:02:00Z" w:initials="J">
    <w:p w14:paraId="2F9551F1" w14:textId="77777777" w:rsidR="00F61BB0" w:rsidRDefault="00F61BB0">
      <w:pPr>
        <w:pStyle w:val="CommentText"/>
      </w:pPr>
      <w:r>
        <w:rPr>
          <w:rStyle w:val="CommentReference"/>
        </w:rPr>
        <w:annotationRef/>
      </w:r>
      <w:r>
        <w:t>It is not only the synchronization among receivers that is a constraint here. The ability to precisely timestamp a signal is also a major constraint, and would remain a constraint even with completely coherent signals.</w:t>
      </w:r>
    </w:p>
  </w:comment>
  <w:comment w:id="29" w:author="Julian" w:date="2018-06-24T13:03:00Z" w:initials="J">
    <w:p w14:paraId="0E755735" w14:textId="77777777" w:rsidR="00F61BB0" w:rsidRDefault="00F61BB0">
      <w:pPr>
        <w:pStyle w:val="CommentText"/>
      </w:pPr>
      <w:r>
        <w:rPr>
          <w:rStyle w:val="CommentReference"/>
        </w:rPr>
        <w:annotationRef/>
      </w:r>
      <w:r>
        <w:t>Avoid overly verbose language</w:t>
      </w:r>
    </w:p>
  </w:comment>
  <w:comment w:id="32" w:author="Julian" w:date="2018-06-24T13:04:00Z" w:initials="J">
    <w:p w14:paraId="469F38C3" w14:textId="77777777" w:rsidR="00F61BB0" w:rsidRDefault="00F61BB0">
      <w:pPr>
        <w:pStyle w:val="CommentText"/>
      </w:pPr>
      <w:r>
        <w:rPr>
          <w:rStyle w:val="CommentReference"/>
        </w:rPr>
        <w:annotationRef/>
      </w:r>
      <w:r>
        <w:t>What you are describing is a technique to solve the latter issue I describe above also, not only the issue of synchronization.</w:t>
      </w:r>
    </w:p>
  </w:comment>
  <w:comment w:id="34" w:author="Julian" w:date="2018-06-24T13:05:00Z" w:initials="J">
    <w:p w14:paraId="655166A1" w14:textId="77777777" w:rsidR="00F61BB0" w:rsidRDefault="00F61BB0">
      <w:pPr>
        <w:pStyle w:val="CommentText"/>
      </w:pPr>
      <w:r>
        <w:rPr>
          <w:rStyle w:val="CommentReference"/>
        </w:rPr>
        <w:annotationRef/>
      </w:r>
      <w:r>
        <w:t>What peaks are you referring to? Do you mean that the signals are perfectly aligned?</w:t>
      </w:r>
    </w:p>
  </w:comment>
  <w:comment w:id="35" w:author="Julian" w:date="2018-06-24T13:06:00Z" w:initials="J">
    <w:p w14:paraId="7EDB2DDD" w14:textId="77777777" w:rsidR="00F61BB0" w:rsidRDefault="00F61BB0">
      <w:pPr>
        <w:pStyle w:val="CommentText"/>
      </w:pPr>
      <w:r>
        <w:rPr>
          <w:rStyle w:val="CommentReference"/>
        </w:rPr>
        <w:annotationRef/>
      </w:r>
      <w:r>
        <w:t xml:space="preserve">Redundant; and actually, the arrival times are determined </w:t>
      </w:r>
      <w:r w:rsidR="00E35C2B">
        <w:t>by working in the frequency domain</w:t>
      </w:r>
    </w:p>
  </w:comment>
  <w:comment w:id="36" w:author="Julian" w:date="2018-06-24T13:06:00Z" w:initials="J">
    <w:p w14:paraId="397B6F65" w14:textId="77777777" w:rsidR="00F61BB0" w:rsidRDefault="00F61BB0">
      <w:pPr>
        <w:pStyle w:val="CommentText"/>
      </w:pPr>
      <w:r>
        <w:rPr>
          <w:rStyle w:val="CommentReference"/>
        </w:rPr>
        <w:annotationRef/>
      </w:r>
      <w:r>
        <w:t>Awkward wording. What does this mean?</w:t>
      </w:r>
    </w:p>
  </w:comment>
  <w:comment w:id="37" w:author="Julian" w:date="2018-06-24T13:09:00Z" w:initials="J">
    <w:p w14:paraId="4F6D5620" w14:textId="77777777" w:rsidR="00E35C2B" w:rsidRDefault="00E35C2B">
      <w:pPr>
        <w:pStyle w:val="CommentText"/>
      </w:pPr>
      <w:r>
        <w:rPr>
          <w:rStyle w:val="CommentReference"/>
        </w:rPr>
        <w:annotationRef/>
      </w:r>
      <w:r>
        <w:t xml:space="preserve">What do you mean by “added chips?” </w:t>
      </w:r>
    </w:p>
  </w:comment>
  <w:comment w:id="38" w:author="Julian" w:date="2018-06-24T13:09:00Z" w:initials="J">
    <w:p w14:paraId="308DDAB3" w14:textId="77777777" w:rsidR="00E35C2B" w:rsidRDefault="00E35C2B">
      <w:pPr>
        <w:pStyle w:val="CommentText"/>
      </w:pPr>
      <w:r>
        <w:rPr>
          <w:rStyle w:val="CommentReference"/>
        </w:rPr>
        <w:annotationRef/>
      </w:r>
      <w:r>
        <w:t>Define your acronyms!</w:t>
      </w:r>
    </w:p>
  </w:comment>
  <w:comment w:id="39" w:author="Julian" w:date="2018-06-24T13:10:00Z" w:initials="J">
    <w:p w14:paraId="4D0BCD08" w14:textId="77777777" w:rsidR="00E35C2B" w:rsidRDefault="00E35C2B">
      <w:pPr>
        <w:pStyle w:val="CommentText"/>
      </w:pPr>
      <w:r>
        <w:rPr>
          <w:rStyle w:val="CommentReference"/>
        </w:rPr>
        <w:annotationRef/>
      </w:r>
      <w:r>
        <w:t>What does a “time diversity” mean?</w:t>
      </w:r>
    </w:p>
  </w:comment>
  <w:comment w:id="40" w:author="Julian" w:date="2018-06-24T13:10:00Z" w:initials="J">
    <w:p w14:paraId="58C59B19" w14:textId="77777777" w:rsidR="00E35C2B" w:rsidRDefault="00E35C2B">
      <w:pPr>
        <w:pStyle w:val="CommentText"/>
      </w:pPr>
      <w:r>
        <w:rPr>
          <w:rStyle w:val="CommentReference"/>
        </w:rPr>
        <w:annotationRef/>
      </w:r>
      <w:r>
        <w:t>How do other outdoor TDOA-based systems deal with this issue? Check out MacCurdy and Gabrielson’s system too.</w:t>
      </w:r>
    </w:p>
  </w:comment>
  <w:comment w:id="41" w:author="Julian" w:date="2018-06-24T13:11:00Z" w:initials="J">
    <w:p w14:paraId="2FDBFD34" w14:textId="77777777" w:rsidR="00E35C2B" w:rsidRDefault="00E35C2B">
      <w:pPr>
        <w:pStyle w:val="CommentText"/>
      </w:pPr>
      <w:r>
        <w:rPr>
          <w:rStyle w:val="CommentReference"/>
        </w:rPr>
        <w:annotationRef/>
      </w:r>
      <w:r>
        <w:t>Provide a transition from the previous paragraph/topic. Why are we switching to talking about AOA? Don’t simply create a laundry list of implementation approaches, interpret their benefits and costs and compare them.</w:t>
      </w:r>
    </w:p>
  </w:comment>
  <w:comment w:id="43" w:author="Julian" w:date="2018-06-24T13:13:00Z" w:initials="J">
    <w:p w14:paraId="258D75AE" w14:textId="77777777" w:rsidR="00E35C2B" w:rsidRDefault="00E35C2B">
      <w:pPr>
        <w:pStyle w:val="CommentText"/>
      </w:pPr>
      <w:r>
        <w:rPr>
          <w:rStyle w:val="CommentReference"/>
        </w:rPr>
        <w:annotationRef/>
      </w:r>
      <w:r>
        <w:t>Once you use an acronym you should continue to use it throughout</w:t>
      </w:r>
    </w:p>
  </w:comment>
  <w:comment w:id="45" w:author="Julian" w:date="2018-06-24T13:13:00Z" w:initials="J">
    <w:p w14:paraId="3EE85A1F" w14:textId="77777777" w:rsidR="00E35C2B" w:rsidRDefault="00E35C2B">
      <w:pPr>
        <w:pStyle w:val="CommentText"/>
      </w:pPr>
      <w:r>
        <w:rPr>
          <w:rStyle w:val="CommentReference"/>
        </w:rPr>
        <w:annotationRef/>
      </w:r>
      <w:r>
        <w:t>Is there a difference between DOA and AOA?</w:t>
      </w:r>
    </w:p>
  </w:comment>
  <w:comment w:id="48" w:author="Julian" w:date="2018-06-24T13:15:00Z" w:initials="J">
    <w:p w14:paraId="72D61CCB" w14:textId="77777777" w:rsidR="00E35C2B" w:rsidRDefault="00E35C2B">
      <w:pPr>
        <w:pStyle w:val="CommentText"/>
      </w:pPr>
      <w:r>
        <w:rPr>
          <w:rStyle w:val="CommentReference"/>
        </w:rPr>
        <w:annotationRef/>
      </w:r>
      <w:r>
        <w:t>Do they not control for any of this? How are they able to get an AOA of 2.5 degrees without accounting for these sources of error?</w:t>
      </w:r>
    </w:p>
  </w:comment>
  <w:comment w:id="49" w:author="Julian" w:date="2018-06-24T13:16:00Z" w:initials="J">
    <w:p w14:paraId="1B1B872B" w14:textId="77777777" w:rsidR="00E35C2B" w:rsidRDefault="00E35C2B">
      <w:pPr>
        <w:pStyle w:val="CommentText"/>
      </w:pPr>
      <w:r>
        <w:rPr>
          <w:rStyle w:val="CommentReference"/>
        </w:rPr>
        <w:annotationRef/>
      </w:r>
      <w:r>
        <w:t xml:space="preserve">Is this technique used by Jackson et al?  </w:t>
      </w:r>
    </w:p>
  </w:comment>
  <w:comment w:id="50" w:author="Julian" w:date="2018-06-24T13:17:00Z" w:initials="J">
    <w:p w14:paraId="0A1D33FF" w14:textId="77777777" w:rsidR="00E35C2B" w:rsidRDefault="00E35C2B">
      <w:pPr>
        <w:pStyle w:val="CommentText"/>
      </w:pPr>
      <w:r>
        <w:rPr>
          <w:rStyle w:val="CommentReference"/>
        </w:rPr>
        <w:annotationRef/>
      </w:r>
      <w:r>
        <w:t>Is this the correct word?</w:t>
      </w:r>
    </w:p>
  </w:comment>
  <w:comment w:id="51" w:author="Julian" w:date="2018-06-24T13:18:00Z" w:initials="J">
    <w:p w14:paraId="1D607A08" w14:textId="77777777" w:rsidR="00653F33" w:rsidRDefault="00653F33">
      <w:pPr>
        <w:pStyle w:val="CommentText"/>
      </w:pPr>
      <w:r>
        <w:rPr>
          <w:rStyle w:val="CommentReference"/>
        </w:rPr>
        <w:annotationRef/>
      </w:r>
      <w:r>
        <w:t>Why is this a drawback?</w:t>
      </w:r>
    </w:p>
  </w:comment>
  <w:comment w:id="52" w:author="Julian" w:date="2018-06-24T13:18:00Z" w:initials="J">
    <w:p w14:paraId="193647D2" w14:textId="77777777" w:rsidR="00653F33" w:rsidRDefault="00653F33">
      <w:pPr>
        <w:pStyle w:val="CommentText"/>
      </w:pPr>
      <w:r>
        <w:rPr>
          <w:rStyle w:val="CommentReference"/>
        </w:rPr>
        <w:annotationRef/>
      </w:r>
      <w:r>
        <w:t xml:space="preserve">When you start a sentence with a reference, it is customary to write the reference as the Author (e.g. Jackson et al. [14]). </w:t>
      </w:r>
    </w:p>
  </w:comment>
  <w:comment w:id="55" w:author="Julian" w:date="2018-06-24T13:21:00Z" w:initials="J">
    <w:p w14:paraId="526DFEA2" w14:textId="77777777" w:rsidR="00653F33" w:rsidRDefault="00653F33">
      <w:pPr>
        <w:pStyle w:val="CommentText"/>
      </w:pPr>
      <w:r>
        <w:rPr>
          <w:rStyle w:val="CommentReference"/>
        </w:rPr>
        <w:annotationRef/>
      </w:r>
      <w:r>
        <w:t>Does this mean that signals need to be omnipresent (i.e. not periodic and with a low duty-cycle)? That would make this technique completely unsuited to our very low duty-cycle signals.</w:t>
      </w:r>
    </w:p>
  </w:comment>
  <w:comment w:id="56" w:author="Julian" w:date="2018-06-24T13:20:00Z" w:initials="J">
    <w:p w14:paraId="60CE614B" w14:textId="77777777" w:rsidR="00653F33" w:rsidRPr="00653F33" w:rsidRDefault="00653F33">
      <w:pPr>
        <w:pStyle w:val="CommentText"/>
      </w:pPr>
      <w:r>
        <w:rPr>
          <w:rStyle w:val="CommentReference"/>
        </w:rPr>
        <w:annotationRef/>
      </w:r>
      <w:r>
        <w:t xml:space="preserve">Wait, they </w:t>
      </w:r>
      <w:r>
        <w:rPr>
          <w:i/>
        </w:rPr>
        <w:t>require</w:t>
      </w:r>
      <w:r>
        <w:t xml:space="preserve"> low SNR to work?!</w:t>
      </w:r>
    </w:p>
  </w:comment>
  <w:comment w:id="57" w:author="Julian" w:date="2018-06-24T13:27:00Z" w:initials="J">
    <w:p w14:paraId="68776F48" w14:textId="77777777" w:rsidR="00653F33" w:rsidRPr="00653F33" w:rsidRDefault="00653F33">
      <w:pPr>
        <w:pStyle w:val="CommentText"/>
        <w:rPr>
          <w:i/>
        </w:rPr>
      </w:pPr>
      <w:r w:rsidRPr="00653F33">
        <w:rPr>
          <w:rStyle w:val="CommentReference"/>
          <w:i/>
        </w:rPr>
        <w:annotationRef/>
      </w:r>
      <w:r w:rsidRPr="00653F33">
        <w:rPr>
          <w:i/>
        </w:rPr>
        <w:t>See above</w:t>
      </w:r>
      <w:bookmarkStart w:id="58" w:name="_GoBack"/>
      <w:bookmarkEnd w:id="58"/>
      <w:r w:rsidRPr="00653F33">
        <w:rPr>
          <w:i/>
        </w:rPr>
        <w:t xml:space="preserve"> comment</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7153B13F" w15:done="0"/>
  <w15:commentEx w15:paraId="32C3A238" w15:done="0"/>
  <w15:commentEx w15:paraId="1632FA37" w15:done="0"/>
  <w15:commentEx w15:paraId="3CB5C87A" w15:done="0"/>
  <w15:commentEx w15:paraId="24D8C883" w15:done="0"/>
  <w15:commentEx w15:paraId="2B911B6A" w15:done="0"/>
  <w15:commentEx w15:paraId="78D57278" w15:done="0"/>
  <w15:commentEx w15:paraId="2F9551F1" w15:done="0"/>
  <w15:commentEx w15:paraId="0E755735" w15:done="0"/>
  <w15:commentEx w15:paraId="469F38C3" w15:done="0"/>
  <w15:commentEx w15:paraId="655166A1" w15:done="0"/>
  <w15:commentEx w15:paraId="7EDB2DDD" w15:done="0"/>
  <w15:commentEx w15:paraId="397B6F65" w15:done="0"/>
  <w15:commentEx w15:paraId="4F6D5620" w15:done="0"/>
  <w15:commentEx w15:paraId="308DDAB3" w15:done="0"/>
  <w15:commentEx w15:paraId="4D0BCD08" w15:done="0"/>
  <w15:commentEx w15:paraId="58C59B19" w15:done="0"/>
  <w15:commentEx w15:paraId="2FDBFD34" w15:done="0"/>
  <w15:commentEx w15:paraId="258D75AE" w15:done="0"/>
  <w15:commentEx w15:paraId="3EE85A1F" w15:done="0"/>
  <w15:commentEx w15:paraId="72D61CCB" w15:done="0"/>
  <w15:commentEx w15:paraId="1B1B872B" w15:done="0"/>
  <w15:commentEx w15:paraId="0A1D33FF" w15:done="0"/>
  <w15:commentEx w15:paraId="1D607A08" w15:done="0"/>
  <w15:commentEx w15:paraId="193647D2" w15:done="0"/>
  <w15:commentEx w15:paraId="526DFEA2" w15:done="0"/>
  <w15:commentEx w15:paraId="60CE614B" w15:done="0"/>
  <w15:commentEx w15:paraId="68776F48"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242D324" w14:textId="77777777" w:rsidR="00125C3A" w:rsidRDefault="00125C3A" w:rsidP="00822E9D">
      <w:pPr>
        <w:spacing w:line="240" w:lineRule="auto"/>
      </w:pPr>
      <w:r>
        <w:separator/>
      </w:r>
    </w:p>
  </w:endnote>
  <w:endnote w:type="continuationSeparator" w:id="0">
    <w:p w14:paraId="2293340B" w14:textId="77777777" w:rsidR="00125C3A" w:rsidRDefault="00125C3A" w:rsidP="00822E9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egoe UI">
    <w:panose1 w:val="020B0502040204020203"/>
    <w:charset w:val="00"/>
    <w:family w:val="swiss"/>
    <w:pitch w:val="variable"/>
    <w:sig w:usb0="E10022FF" w:usb1="C000E47F" w:usb2="00000029" w:usb3="00000000" w:csb0="000001DF" w:csb1="00000000"/>
  </w:font>
  <w:font w:name="Cambria Math">
    <w:panose1 w:val="02040503050406030204"/>
    <w:charset w:val="00"/>
    <w:family w:val="roman"/>
    <w:pitch w:val="variable"/>
    <w:sig w:usb0="E00002FF" w:usb1="420024FF" w:usb2="00000000" w:usb3="00000000" w:csb0="0000019F" w:csb1="00000000"/>
  </w:font>
  <w:font w:name="Segoe UI Semibold">
    <w:panose1 w:val="020B0702040204020203"/>
    <w:charset w:val="00"/>
    <w:family w:val="swiss"/>
    <w:pitch w:val="variable"/>
    <w:sig w:usb0="E00002FF" w:usb1="4000A47B" w:usb2="00000001" w:usb3="00000000" w:csb0="0000019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5351705"/>
      <w:docPartObj>
        <w:docPartGallery w:val="Page Numbers (Bottom of Page)"/>
        <w:docPartUnique/>
      </w:docPartObj>
    </w:sdtPr>
    <w:sdtEndPr>
      <w:rPr>
        <w:noProof/>
      </w:rPr>
    </w:sdtEndPr>
    <w:sdtContent>
      <w:p w14:paraId="1C2821C4" w14:textId="77777777" w:rsidR="00D80789" w:rsidRPr="00822E9D" w:rsidRDefault="00D80789">
        <w:pPr>
          <w:pStyle w:val="Footer"/>
          <w:jc w:val="center"/>
        </w:pPr>
        <w:r w:rsidRPr="00822E9D">
          <w:fldChar w:fldCharType="begin"/>
        </w:r>
        <w:r w:rsidRPr="00822E9D">
          <w:instrText xml:space="preserve"> PAGE   \* MERGEFORMAT </w:instrText>
        </w:r>
        <w:r w:rsidRPr="00822E9D">
          <w:fldChar w:fldCharType="separate"/>
        </w:r>
        <w:r w:rsidR="00EF6FB1">
          <w:rPr>
            <w:noProof/>
          </w:rPr>
          <w:t>5</w:t>
        </w:r>
        <w:r w:rsidRPr="00822E9D">
          <w:rPr>
            <w:noProof/>
          </w:rPr>
          <w:fldChar w:fldCharType="end"/>
        </w:r>
      </w:p>
    </w:sdtContent>
  </w:sdt>
  <w:p w14:paraId="4AA41DD7" w14:textId="77777777" w:rsidR="00D80789" w:rsidRDefault="00D80789">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2AB45CF" w14:textId="77777777" w:rsidR="00125C3A" w:rsidRDefault="00125C3A" w:rsidP="00822E9D">
      <w:pPr>
        <w:spacing w:line="240" w:lineRule="auto"/>
      </w:pPr>
      <w:r>
        <w:separator/>
      </w:r>
    </w:p>
  </w:footnote>
  <w:footnote w:type="continuationSeparator" w:id="0">
    <w:p w14:paraId="76CC8FF9" w14:textId="77777777" w:rsidR="00125C3A" w:rsidRDefault="00125C3A" w:rsidP="00822E9D">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3C9B5705"/>
    <w:multiLevelType w:val="multilevel"/>
    <w:tmpl w:val="243A15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5B842B56"/>
    <w:multiLevelType w:val="multilevel"/>
    <w:tmpl w:val="8F18FD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653E3D35"/>
    <w:multiLevelType w:val="multilevel"/>
    <w:tmpl w:val="A01E4D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74F37024"/>
    <w:multiLevelType w:val="multilevel"/>
    <w:tmpl w:val="C0F0547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2"/>
  </w:num>
  <w:num w:numId="2">
    <w:abstractNumId w:val="3"/>
  </w:num>
  <w:num w:numId="3">
    <w:abstractNumId w:val="0"/>
  </w:num>
  <w:num w:numId="4">
    <w:abstractNumId w:val="1"/>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Julian">
    <w15:presenceInfo w15:providerId="None" w15:userId="Julia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C6C4D"/>
    <w:rsid w:val="0000054F"/>
    <w:rsid w:val="00004072"/>
    <w:rsid w:val="00014975"/>
    <w:rsid w:val="000232D4"/>
    <w:rsid w:val="00043856"/>
    <w:rsid w:val="000469DB"/>
    <w:rsid w:val="000524BC"/>
    <w:rsid w:val="00053DF6"/>
    <w:rsid w:val="0005754E"/>
    <w:rsid w:val="00064023"/>
    <w:rsid w:val="00066CD9"/>
    <w:rsid w:val="000713A5"/>
    <w:rsid w:val="0008451F"/>
    <w:rsid w:val="00087D73"/>
    <w:rsid w:val="00093B62"/>
    <w:rsid w:val="000941BA"/>
    <w:rsid w:val="0009768B"/>
    <w:rsid w:val="000A13F1"/>
    <w:rsid w:val="000C337D"/>
    <w:rsid w:val="000D0B6A"/>
    <w:rsid w:val="000D7CC6"/>
    <w:rsid w:val="000E17CB"/>
    <w:rsid w:val="000E57F8"/>
    <w:rsid w:val="000F0786"/>
    <w:rsid w:val="000F1091"/>
    <w:rsid w:val="000F38C8"/>
    <w:rsid w:val="00121774"/>
    <w:rsid w:val="00125C3A"/>
    <w:rsid w:val="0015693E"/>
    <w:rsid w:val="00173D31"/>
    <w:rsid w:val="00183F06"/>
    <w:rsid w:val="0019535C"/>
    <w:rsid w:val="001A05DF"/>
    <w:rsid w:val="001A06EB"/>
    <w:rsid w:val="001A35B1"/>
    <w:rsid w:val="001A3B88"/>
    <w:rsid w:val="001A5720"/>
    <w:rsid w:val="001C1936"/>
    <w:rsid w:val="001C1A7B"/>
    <w:rsid w:val="001D482E"/>
    <w:rsid w:val="001F3F28"/>
    <w:rsid w:val="00203F86"/>
    <w:rsid w:val="00207363"/>
    <w:rsid w:val="00222C22"/>
    <w:rsid w:val="002237C3"/>
    <w:rsid w:val="0023010D"/>
    <w:rsid w:val="0023234C"/>
    <w:rsid w:val="002327C8"/>
    <w:rsid w:val="002335AD"/>
    <w:rsid w:val="002359FA"/>
    <w:rsid w:val="002420E5"/>
    <w:rsid w:val="0024367F"/>
    <w:rsid w:val="00254681"/>
    <w:rsid w:val="0026292A"/>
    <w:rsid w:val="0027354D"/>
    <w:rsid w:val="00280D8D"/>
    <w:rsid w:val="00282156"/>
    <w:rsid w:val="00290D63"/>
    <w:rsid w:val="002A0F24"/>
    <w:rsid w:val="002A6317"/>
    <w:rsid w:val="002B2DB9"/>
    <w:rsid w:val="002C76AD"/>
    <w:rsid w:val="002C7780"/>
    <w:rsid w:val="002D1A9A"/>
    <w:rsid w:val="002D2256"/>
    <w:rsid w:val="002E2AA4"/>
    <w:rsid w:val="002E62ED"/>
    <w:rsid w:val="002F3AA0"/>
    <w:rsid w:val="003010FA"/>
    <w:rsid w:val="00302677"/>
    <w:rsid w:val="00302C03"/>
    <w:rsid w:val="0031505B"/>
    <w:rsid w:val="00324DF7"/>
    <w:rsid w:val="003277EB"/>
    <w:rsid w:val="0033332B"/>
    <w:rsid w:val="0034292B"/>
    <w:rsid w:val="003544FB"/>
    <w:rsid w:val="00360D42"/>
    <w:rsid w:val="003823C8"/>
    <w:rsid w:val="003A01A0"/>
    <w:rsid w:val="003A237C"/>
    <w:rsid w:val="003A7400"/>
    <w:rsid w:val="003B1C10"/>
    <w:rsid w:val="003B2710"/>
    <w:rsid w:val="003C4445"/>
    <w:rsid w:val="003D1670"/>
    <w:rsid w:val="003D2BEB"/>
    <w:rsid w:val="003D4C69"/>
    <w:rsid w:val="003E242C"/>
    <w:rsid w:val="003F3D17"/>
    <w:rsid w:val="004010BB"/>
    <w:rsid w:val="00403526"/>
    <w:rsid w:val="00404595"/>
    <w:rsid w:val="00407FEC"/>
    <w:rsid w:val="00415D1E"/>
    <w:rsid w:val="00424DC6"/>
    <w:rsid w:val="00425976"/>
    <w:rsid w:val="00440CF6"/>
    <w:rsid w:val="00446AAF"/>
    <w:rsid w:val="0045293F"/>
    <w:rsid w:val="00453745"/>
    <w:rsid w:val="00457EA2"/>
    <w:rsid w:val="00465B84"/>
    <w:rsid w:val="00467282"/>
    <w:rsid w:val="00470759"/>
    <w:rsid w:val="0047444F"/>
    <w:rsid w:val="004840FE"/>
    <w:rsid w:val="00491FA1"/>
    <w:rsid w:val="004A0CF1"/>
    <w:rsid w:val="004A797D"/>
    <w:rsid w:val="004C7D8F"/>
    <w:rsid w:val="004D0940"/>
    <w:rsid w:val="004D18E3"/>
    <w:rsid w:val="004E0F64"/>
    <w:rsid w:val="004F2190"/>
    <w:rsid w:val="004F7ABA"/>
    <w:rsid w:val="00500BAA"/>
    <w:rsid w:val="00502F16"/>
    <w:rsid w:val="00504580"/>
    <w:rsid w:val="0051569B"/>
    <w:rsid w:val="0052600F"/>
    <w:rsid w:val="00527B31"/>
    <w:rsid w:val="005349F2"/>
    <w:rsid w:val="005360FE"/>
    <w:rsid w:val="00546D52"/>
    <w:rsid w:val="00552F26"/>
    <w:rsid w:val="00561AA2"/>
    <w:rsid w:val="00562B25"/>
    <w:rsid w:val="00571242"/>
    <w:rsid w:val="005726ED"/>
    <w:rsid w:val="00574289"/>
    <w:rsid w:val="00577E5E"/>
    <w:rsid w:val="00580671"/>
    <w:rsid w:val="00585A93"/>
    <w:rsid w:val="00594095"/>
    <w:rsid w:val="00597E43"/>
    <w:rsid w:val="005A433E"/>
    <w:rsid w:val="005A45B0"/>
    <w:rsid w:val="005B2554"/>
    <w:rsid w:val="005B4B95"/>
    <w:rsid w:val="005C17AD"/>
    <w:rsid w:val="005C45F8"/>
    <w:rsid w:val="005D2C2E"/>
    <w:rsid w:val="005E0E7A"/>
    <w:rsid w:val="005E57A0"/>
    <w:rsid w:val="005F092E"/>
    <w:rsid w:val="005F0F56"/>
    <w:rsid w:val="005F55F5"/>
    <w:rsid w:val="0060730C"/>
    <w:rsid w:val="006171B5"/>
    <w:rsid w:val="00624FD5"/>
    <w:rsid w:val="00627FE2"/>
    <w:rsid w:val="0063099D"/>
    <w:rsid w:val="00643ED6"/>
    <w:rsid w:val="00644123"/>
    <w:rsid w:val="00647A1B"/>
    <w:rsid w:val="00653F33"/>
    <w:rsid w:val="006553F8"/>
    <w:rsid w:val="00656EF7"/>
    <w:rsid w:val="00664E47"/>
    <w:rsid w:val="0067410A"/>
    <w:rsid w:val="00676569"/>
    <w:rsid w:val="006776D7"/>
    <w:rsid w:val="00683A07"/>
    <w:rsid w:val="00683DE7"/>
    <w:rsid w:val="00683E31"/>
    <w:rsid w:val="00693893"/>
    <w:rsid w:val="00694250"/>
    <w:rsid w:val="00694A7D"/>
    <w:rsid w:val="00694D96"/>
    <w:rsid w:val="0069729F"/>
    <w:rsid w:val="006A0BF8"/>
    <w:rsid w:val="006A3AB7"/>
    <w:rsid w:val="006A617C"/>
    <w:rsid w:val="006B1836"/>
    <w:rsid w:val="006B1EED"/>
    <w:rsid w:val="006B559B"/>
    <w:rsid w:val="006B68DB"/>
    <w:rsid w:val="006C249F"/>
    <w:rsid w:val="006D4339"/>
    <w:rsid w:val="006D50D5"/>
    <w:rsid w:val="006E312F"/>
    <w:rsid w:val="006E7C1C"/>
    <w:rsid w:val="006F490B"/>
    <w:rsid w:val="00711D34"/>
    <w:rsid w:val="00722AB5"/>
    <w:rsid w:val="007337AD"/>
    <w:rsid w:val="00737AD9"/>
    <w:rsid w:val="007404C5"/>
    <w:rsid w:val="00746BA4"/>
    <w:rsid w:val="0075007D"/>
    <w:rsid w:val="00756A5B"/>
    <w:rsid w:val="00763658"/>
    <w:rsid w:val="007653CE"/>
    <w:rsid w:val="00775976"/>
    <w:rsid w:val="0078114E"/>
    <w:rsid w:val="00785424"/>
    <w:rsid w:val="007A11EB"/>
    <w:rsid w:val="007A4DCA"/>
    <w:rsid w:val="007A74DA"/>
    <w:rsid w:val="007B6A92"/>
    <w:rsid w:val="007C0323"/>
    <w:rsid w:val="007C10A8"/>
    <w:rsid w:val="007C6D1F"/>
    <w:rsid w:val="007D170B"/>
    <w:rsid w:val="007D6A90"/>
    <w:rsid w:val="007D77C4"/>
    <w:rsid w:val="007F0314"/>
    <w:rsid w:val="007F0C2F"/>
    <w:rsid w:val="007F4185"/>
    <w:rsid w:val="00800814"/>
    <w:rsid w:val="00815A3E"/>
    <w:rsid w:val="00822E9D"/>
    <w:rsid w:val="00843495"/>
    <w:rsid w:val="00843D17"/>
    <w:rsid w:val="008604FA"/>
    <w:rsid w:val="008629C9"/>
    <w:rsid w:val="008809F8"/>
    <w:rsid w:val="00887B2B"/>
    <w:rsid w:val="00891CD6"/>
    <w:rsid w:val="00892916"/>
    <w:rsid w:val="008A2EF5"/>
    <w:rsid w:val="008A6357"/>
    <w:rsid w:val="008A6961"/>
    <w:rsid w:val="008B3C11"/>
    <w:rsid w:val="008B5BE3"/>
    <w:rsid w:val="008C4E66"/>
    <w:rsid w:val="008C667B"/>
    <w:rsid w:val="008C6911"/>
    <w:rsid w:val="008D0CE8"/>
    <w:rsid w:val="008D5E02"/>
    <w:rsid w:val="008D62AF"/>
    <w:rsid w:val="008E0D7A"/>
    <w:rsid w:val="008E5CA6"/>
    <w:rsid w:val="008E75C8"/>
    <w:rsid w:val="008F5226"/>
    <w:rsid w:val="008F7118"/>
    <w:rsid w:val="0090684D"/>
    <w:rsid w:val="00910C25"/>
    <w:rsid w:val="009164A4"/>
    <w:rsid w:val="00924BAE"/>
    <w:rsid w:val="00927E9E"/>
    <w:rsid w:val="00937D3F"/>
    <w:rsid w:val="00944B3F"/>
    <w:rsid w:val="00982EB9"/>
    <w:rsid w:val="009901A1"/>
    <w:rsid w:val="0099265B"/>
    <w:rsid w:val="00992AD3"/>
    <w:rsid w:val="009A7AD7"/>
    <w:rsid w:val="009B1B0C"/>
    <w:rsid w:val="009B630E"/>
    <w:rsid w:val="009C1A0A"/>
    <w:rsid w:val="009D63E1"/>
    <w:rsid w:val="009E3A9E"/>
    <w:rsid w:val="009E61E1"/>
    <w:rsid w:val="009E681A"/>
    <w:rsid w:val="00A055EA"/>
    <w:rsid w:val="00A21E31"/>
    <w:rsid w:val="00A27008"/>
    <w:rsid w:val="00A36B57"/>
    <w:rsid w:val="00A37EB6"/>
    <w:rsid w:val="00A40576"/>
    <w:rsid w:val="00A53CF1"/>
    <w:rsid w:val="00A54ED5"/>
    <w:rsid w:val="00A605D9"/>
    <w:rsid w:val="00A624F4"/>
    <w:rsid w:val="00A63C99"/>
    <w:rsid w:val="00A7105A"/>
    <w:rsid w:val="00A71B5B"/>
    <w:rsid w:val="00A752EC"/>
    <w:rsid w:val="00A7643A"/>
    <w:rsid w:val="00A77DEA"/>
    <w:rsid w:val="00A8415E"/>
    <w:rsid w:val="00A84EDE"/>
    <w:rsid w:val="00A930C6"/>
    <w:rsid w:val="00AA03B3"/>
    <w:rsid w:val="00AA2421"/>
    <w:rsid w:val="00AA362F"/>
    <w:rsid w:val="00AA4699"/>
    <w:rsid w:val="00AC2413"/>
    <w:rsid w:val="00AD752F"/>
    <w:rsid w:val="00AE0649"/>
    <w:rsid w:val="00AE19DE"/>
    <w:rsid w:val="00AF3006"/>
    <w:rsid w:val="00B02817"/>
    <w:rsid w:val="00B04E09"/>
    <w:rsid w:val="00B1323D"/>
    <w:rsid w:val="00B25CCE"/>
    <w:rsid w:val="00B26466"/>
    <w:rsid w:val="00B2658C"/>
    <w:rsid w:val="00B272ED"/>
    <w:rsid w:val="00B27A45"/>
    <w:rsid w:val="00B3143C"/>
    <w:rsid w:val="00B3251B"/>
    <w:rsid w:val="00B40566"/>
    <w:rsid w:val="00B44C0C"/>
    <w:rsid w:val="00B53943"/>
    <w:rsid w:val="00B74B79"/>
    <w:rsid w:val="00B754DB"/>
    <w:rsid w:val="00B831F4"/>
    <w:rsid w:val="00B86CD5"/>
    <w:rsid w:val="00B86EA6"/>
    <w:rsid w:val="00B874D3"/>
    <w:rsid w:val="00B9005E"/>
    <w:rsid w:val="00B92311"/>
    <w:rsid w:val="00B952BC"/>
    <w:rsid w:val="00BA338A"/>
    <w:rsid w:val="00BA45C9"/>
    <w:rsid w:val="00BA4CD3"/>
    <w:rsid w:val="00BB40F4"/>
    <w:rsid w:val="00BB4416"/>
    <w:rsid w:val="00BD3BAA"/>
    <w:rsid w:val="00BE024C"/>
    <w:rsid w:val="00BE52E4"/>
    <w:rsid w:val="00C00FB7"/>
    <w:rsid w:val="00C0670B"/>
    <w:rsid w:val="00C316C6"/>
    <w:rsid w:val="00C41BC2"/>
    <w:rsid w:val="00C41C05"/>
    <w:rsid w:val="00C43A2C"/>
    <w:rsid w:val="00C443E2"/>
    <w:rsid w:val="00C469B3"/>
    <w:rsid w:val="00C7028A"/>
    <w:rsid w:val="00C70BB3"/>
    <w:rsid w:val="00C72812"/>
    <w:rsid w:val="00C75587"/>
    <w:rsid w:val="00C76AD2"/>
    <w:rsid w:val="00C77B03"/>
    <w:rsid w:val="00C818FF"/>
    <w:rsid w:val="00C85AD8"/>
    <w:rsid w:val="00C86BD1"/>
    <w:rsid w:val="00C904FF"/>
    <w:rsid w:val="00C93079"/>
    <w:rsid w:val="00CA15F9"/>
    <w:rsid w:val="00CA35BD"/>
    <w:rsid w:val="00CA5A35"/>
    <w:rsid w:val="00CC5C29"/>
    <w:rsid w:val="00CC6533"/>
    <w:rsid w:val="00CD1DB2"/>
    <w:rsid w:val="00CD77EF"/>
    <w:rsid w:val="00CE1AB9"/>
    <w:rsid w:val="00CE5D90"/>
    <w:rsid w:val="00CE6C48"/>
    <w:rsid w:val="00D060DE"/>
    <w:rsid w:val="00D221FD"/>
    <w:rsid w:val="00D2562B"/>
    <w:rsid w:val="00D261CA"/>
    <w:rsid w:val="00D31BCA"/>
    <w:rsid w:val="00D32DBB"/>
    <w:rsid w:val="00D54FBC"/>
    <w:rsid w:val="00D60F0A"/>
    <w:rsid w:val="00D67540"/>
    <w:rsid w:val="00D7108D"/>
    <w:rsid w:val="00D80789"/>
    <w:rsid w:val="00DA0794"/>
    <w:rsid w:val="00DA1727"/>
    <w:rsid w:val="00DA46A3"/>
    <w:rsid w:val="00DB105B"/>
    <w:rsid w:val="00DB6CA0"/>
    <w:rsid w:val="00DC1145"/>
    <w:rsid w:val="00DC29F3"/>
    <w:rsid w:val="00DC2E29"/>
    <w:rsid w:val="00DC7A53"/>
    <w:rsid w:val="00DF07EF"/>
    <w:rsid w:val="00DF458B"/>
    <w:rsid w:val="00E058FA"/>
    <w:rsid w:val="00E05A73"/>
    <w:rsid w:val="00E11D2F"/>
    <w:rsid w:val="00E1374B"/>
    <w:rsid w:val="00E149E2"/>
    <w:rsid w:val="00E213E9"/>
    <w:rsid w:val="00E24E1B"/>
    <w:rsid w:val="00E270F0"/>
    <w:rsid w:val="00E31E52"/>
    <w:rsid w:val="00E3403D"/>
    <w:rsid w:val="00E3521D"/>
    <w:rsid w:val="00E35C2B"/>
    <w:rsid w:val="00E46B75"/>
    <w:rsid w:val="00E55602"/>
    <w:rsid w:val="00E62103"/>
    <w:rsid w:val="00E669ED"/>
    <w:rsid w:val="00E74CCB"/>
    <w:rsid w:val="00E82F7F"/>
    <w:rsid w:val="00E8723B"/>
    <w:rsid w:val="00E876A2"/>
    <w:rsid w:val="00E9483B"/>
    <w:rsid w:val="00EB133E"/>
    <w:rsid w:val="00EB2FCE"/>
    <w:rsid w:val="00EC2ED1"/>
    <w:rsid w:val="00EC4E68"/>
    <w:rsid w:val="00ED06F1"/>
    <w:rsid w:val="00ED79AE"/>
    <w:rsid w:val="00EE4A3C"/>
    <w:rsid w:val="00EE63F4"/>
    <w:rsid w:val="00EE7BED"/>
    <w:rsid w:val="00EF6FB1"/>
    <w:rsid w:val="00F026B7"/>
    <w:rsid w:val="00F113E4"/>
    <w:rsid w:val="00F17762"/>
    <w:rsid w:val="00F269C3"/>
    <w:rsid w:val="00F42932"/>
    <w:rsid w:val="00F43714"/>
    <w:rsid w:val="00F504C0"/>
    <w:rsid w:val="00F519CE"/>
    <w:rsid w:val="00F61BB0"/>
    <w:rsid w:val="00F65176"/>
    <w:rsid w:val="00F81F60"/>
    <w:rsid w:val="00F94D40"/>
    <w:rsid w:val="00FA432F"/>
    <w:rsid w:val="00FB0603"/>
    <w:rsid w:val="00FB2501"/>
    <w:rsid w:val="00FB4338"/>
    <w:rsid w:val="00FB479E"/>
    <w:rsid w:val="00FC4254"/>
    <w:rsid w:val="00FC6C4D"/>
    <w:rsid w:val="00FD0563"/>
    <w:rsid w:val="00FD1752"/>
    <w:rsid w:val="00FD1927"/>
    <w:rsid w:val="00FD43C8"/>
    <w:rsid w:val="00FD7A0D"/>
    <w:rsid w:val="00FE2F36"/>
    <w:rsid w:val="00FF44FE"/>
    <w:rsid w:val="00FF743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A55235"/>
  <w15:docId w15:val="{6463A001-F4FD-47A7-BF5D-C299634946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paragraph" w:styleId="NormalWeb">
    <w:name w:val="Normal (Web)"/>
    <w:basedOn w:val="Normal"/>
    <w:uiPriority w:val="99"/>
    <w:semiHidden/>
    <w:unhideWhenUsed/>
    <w:rsid w:val="000C337D"/>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Hyperlink">
    <w:name w:val="Hyperlink"/>
    <w:basedOn w:val="DefaultParagraphFont"/>
    <w:uiPriority w:val="99"/>
    <w:unhideWhenUsed/>
    <w:rsid w:val="0063099D"/>
    <w:rPr>
      <w:color w:val="0000FF"/>
      <w:u w:val="single"/>
    </w:rPr>
  </w:style>
  <w:style w:type="paragraph" w:styleId="CommentText">
    <w:name w:val="annotation text"/>
    <w:basedOn w:val="Normal"/>
    <w:link w:val="CommentTextChar"/>
    <w:uiPriority w:val="99"/>
    <w:unhideWhenUsed/>
    <w:rsid w:val="00EE63F4"/>
    <w:pPr>
      <w:spacing w:line="240" w:lineRule="auto"/>
    </w:pPr>
    <w:rPr>
      <w:sz w:val="20"/>
      <w:szCs w:val="20"/>
    </w:rPr>
  </w:style>
  <w:style w:type="character" w:customStyle="1" w:styleId="CommentTextChar">
    <w:name w:val="Comment Text Char"/>
    <w:basedOn w:val="DefaultParagraphFont"/>
    <w:link w:val="CommentText"/>
    <w:uiPriority w:val="99"/>
    <w:rsid w:val="00EE63F4"/>
    <w:rPr>
      <w:sz w:val="20"/>
      <w:szCs w:val="20"/>
    </w:rPr>
  </w:style>
  <w:style w:type="character" w:customStyle="1" w:styleId="st">
    <w:name w:val="st"/>
    <w:basedOn w:val="DefaultParagraphFont"/>
    <w:rsid w:val="00843D17"/>
  </w:style>
  <w:style w:type="character" w:customStyle="1" w:styleId="UnresolvedMention">
    <w:name w:val="Unresolved Mention"/>
    <w:basedOn w:val="DefaultParagraphFont"/>
    <w:uiPriority w:val="99"/>
    <w:semiHidden/>
    <w:unhideWhenUsed/>
    <w:rsid w:val="004010BB"/>
    <w:rPr>
      <w:color w:val="808080"/>
      <w:shd w:val="clear" w:color="auto" w:fill="E6E6E6"/>
    </w:rPr>
  </w:style>
  <w:style w:type="paragraph" w:styleId="Header">
    <w:name w:val="header"/>
    <w:basedOn w:val="Normal"/>
    <w:link w:val="HeaderChar"/>
    <w:uiPriority w:val="99"/>
    <w:unhideWhenUsed/>
    <w:rsid w:val="00822E9D"/>
    <w:pPr>
      <w:tabs>
        <w:tab w:val="center" w:pos="4680"/>
        <w:tab w:val="right" w:pos="9360"/>
      </w:tabs>
      <w:spacing w:line="240" w:lineRule="auto"/>
    </w:pPr>
  </w:style>
  <w:style w:type="character" w:customStyle="1" w:styleId="HeaderChar">
    <w:name w:val="Header Char"/>
    <w:basedOn w:val="DefaultParagraphFont"/>
    <w:link w:val="Header"/>
    <w:uiPriority w:val="99"/>
    <w:rsid w:val="00822E9D"/>
  </w:style>
  <w:style w:type="paragraph" w:styleId="Footer">
    <w:name w:val="footer"/>
    <w:basedOn w:val="Normal"/>
    <w:link w:val="FooterChar"/>
    <w:uiPriority w:val="99"/>
    <w:unhideWhenUsed/>
    <w:rsid w:val="00822E9D"/>
    <w:pPr>
      <w:tabs>
        <w:tab w:val="center" w:pos="4680"/>
        <w:tab w:val="right" w:pos="9360"/>
      </w:tabs>
      <w:spacing w:line="240" w:lineRule="auto"/>
    </w:pPr>
  </w:style>
  <w:style w:type="character" w:customStyle="1" w:styleId="FooterChar">
    <w:name w:val="Footer Char"/>
    <w:basedOn w:val="DefaultParagraphFont"/>
    <w:link w:val="Footer"/>
    <w:uiPriority w:val="99"/>
    <w:rsid w:val="00822E9D"/>
  </w:style>
  <w:style w:type="character" w:styleId="PlaceholderText">
    <w:name w:val="Placeholder Text"/>
    <w:basedOn w:val="DefaultParagraphFont"/>
    <w:uiPriority w:val="99"/>
    <w:semiHidden/>
    <w:rsid w:val="00C70BB3"/>
    <w:rPr>
      <w:color w:val="808080"/>
    </w:rPr>
  </w:style>
  <w:style w:type="table" w:styleId="TableGrid">
    <w:name w:val="Table Grid"/>
    <w:basedOn w:val="TableNormal"/>
    <w:uiPriority w:val="39"/>
    <w:rsid w:val="00BB40F4"/>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BB40F4"/>
    <w:pPr>
      <w:ind w:left="720"/>
      <w:contextualSpacing/>
    </w:pPr>
  </w:style>
  <w:style w:type="paragraph" w:styleId="HTMLPreformatted">
    <w:name w:val="HTML Preformatted"/>
    <w:basedOn w:val="Normal"/>
    <w:link w:val="HTMLPreformattedChar"/>
    <w:uiPriority w:val="99"/>
    <w:semiHidden/>
    <w:unhideWhenUsed/>
    <w:rsid w:val="009E3A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9E3A9E"/>
    <w:rPr>
      <w:rFonts w:ascii="Courier New" w:eastAsia="Times New Roman" w:hAnsi="Courier New" w:cs="Courier New"/>
      <w:sz w:val="20"/>
      <w:szCs w:val="20"/>
      <w:lang w:val="en-US"/>
    </w:rPr>
  </w:style>
  <w:style w:type="character" w:styleId="CommentReference">
    <w:name w:val="annotation reference"/>
    <w:basedOn w:val="DefaultParagraphFont"/>
    <w:uiPriority w:val="99"/>
    <w:semiHidden/>
    <w:unhideWhenUsed/>
    <w:rsid w:val="00D80789"/>
    <w:rPr>
      <w:sz w:val="16"/>
      <w:szCs w:val="16"/>
    </w:rPr>
  </w:style>
  <w:style w:type="paragraph" w:styleId="CommentSubject">
    <w:name w:val="annotation subject"/>
    <w:basedOn w:val="CommentText"/>
    <w:next w:val="CommentText"/>
    <w:link w:val="CommentSubjectChar"/>
    <w:uiPriority w:val="99"/>
    <w:semiHidden/>
    <w:unhideWhenUsed/>
    <w:rsid w:val="00D80789"/>
    <w:rPr>
      <w:b/>
      <w:bCs/>
    </w:rPr>
  </w:style>
  <w:style w:type="character" w:customStyle="1" w:styleId="CommentSubjectChar">
    <w:name w:val="Comment Subject Char"/>
    <w:basedOn w:val="CommentTextChar"/>
    <w:link w:val="CommentSubject"/>
    <w:uiPriority w:val="99"/>
    <w:semiHidden/>
    <w:rsid w:val="00D80789"/>
    <w:rPr>
      <w:b/>
      <w:bCs/>
      <w:sz w:val="20"/>
      <w:szCs w:val="20"/>
    </w:rPr>
  </w:style>
  <w:style w:type="paragraph" w:styleId="BalloonText">
    <w:name w:val="Balloon Text"/>
    <w:basedOn w:val="Normal"/>
    <w:link w:val="BalloonTextChar"/>
    <w:uiPriority w:val="99"/>
    <w:semiHidden/>
    <w:unhideWhenUsed/>
    <w:rsid w:val="00D80789"/>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80789"/>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85702945">
      <w:bodyDiv w:val="1"/>
      <w:marLeft w:val="0"/>
      <w:marRight w:val="0"/>
      <w:marTop w:val="0"/>
      <w:marBottom w:val="0"/>
      <w:divBdr>
        <w:top w:val="none" w:sz="0" w:space="0" w:color="auto"/>
        <w:left w:val="none" w:sz="0" w:space="0" w:color="auto"/>
        <w:bottom w:val="none" w:sz="0" w:space="0" w:color="auto"/>
        <w:right w:val="none" w:sz="0" w:space="0" w:color="auto"/>
      </w:divBdr>
    </w:div>
    <w:div w:id="412707598">
      <w:bodyDiv w:val="1"/>
      <w:marLeft w:val="0"/>
      <w:marRight w:val="0"/>
      <w:marTop w:val="0"/>
      <w:marBottom w:val="0"/>
      <w:divBdr>
        <w:top w:val="none" w:sz="0" w:space="0" w:color="auto"/>
        <w:left w:val="none" w:sz="0" w:space="0" w:color="auto"/>
        <w:bottom w:val="none" w:sz="0" w:space="0" w:color="auto"/>
        <w:right w:val="none" w:sz="0" w:space="0" w:color="auto"/>
      </w:divBdr>
    </w:div>
    <w:div w:id="486481096">
      <w:bodyDiv w:val="1"/>
      <w:marLeft w:val="0"/>
      <w:marRight w:val="0"/>
      <w:marTop w:val="0"/>
      <w:marBottom w:val="0"/>
      <w:divBdr>
        <w:top w:val="none" w:sz="0" w:space="0" w:color="auto"/>
        <w:left w:val="none" w:sz="0" w:space="0" w:color="auto"/>
        <w:bottom w:val="none" w:sz="0" w:space="0" w:color="auto"/>
        <w:right w:val="none" w:sz="0" w:space="0" w:color="auto"/>
      </w:divBdr>
    </w:div>
    <w:div w:id="593561217">
      <w:bodyDiv w:val="1"/>
      <w:marLeft w:val="0"/>
      <w:marRight w:val="0"/>
      <w:marTop w:val="0"/>
      <w:marBottom w:val="0"/>
      <w:divBdr>
        <w:top w:val="none" w:sz="0" w:space="0" w:color="auto"/>
        <w:left w:val="none" w:sz="0" w:space="0" w:color="auto"/>
        <w:bottom w:val="none" w:sz="0" w:space="0" w:color="auto"/>
        <w:right w:val="none" w:sz="0" w:space="0" w:color="auto"/>
      </w:divBdr>
    </w:div>
    <w:div w:id="656494145">
      <w:bodyDiv w:val="1"/>
      <w:marLeft w:val="0"/>
      <w:marRight w:val="0"/>
      <w:marTop w:val="0"/>
      <w:marBottom w:val="0"/>
      <w:divBdr>
        <w:top w:val="none" w:sz="0" w:space="0" w:color="auto"/>
        <w:left w:val="none" w:sz="0" w:space="0" w:color="auto"/>
        <w:bottom w:val="none" w:sz="0" w:space="0" w:color="auto"/>
        <w:right w:val="none" w:sz="0" w:space="0" w:color="auto"/>
      </w:divBdr>
      <w:divsChild>
        <w:div w:id="1488745488">
          <w:marLeft w:val="0"/>
          <w:marRight w:val="0"/>
          <w:marTop w:val="0"/>
          <w:marBottom w:val="0"/>
          <w:divBdr>
            <w:top w:val="none" w:sz="0" w:space="0" w:color="auto"/>
            <w:left w:val="none" w:sz="0" w:space="0" w:color="auto"/>
            <w:bottom w:val="none" w:sz="0" w:space="0" w:color="auto"/>
            <w:right w:val="none" w:sz="0" w:space="0" w:color="auto"/>
          </w:divBdr>
        </w:div>
      </w:divsChild>
    </w:div>
    <w:div w:id="678123487">
      <w:bodyDiv w:val="1"/>
      <w:marLeft w:val="0"/>
      <w:marRight w:val="0"/>
      <w:marTop w:val="0"/>
      <w:marBottom w:val="0"/>
      <w:divBdr>
        <w:top w:val="none" w:sz="0" w:space="0" w:color="auto"/>
        <w:left w:val="none" w:sz="0" w:space="0" w:color="auto"/>
        <w:bottom w:val="none" w:sz="0" w:space="0" w:color="auto"/>
        <w:right w:val="none" w:sz="0" w:space="0" w:color="auto"/>
      </w:divBdr>
    </w:div>
    <w:div w:id="1013145816">
      <w:bodyDiv w:val="1"/>
      <w:marLeft w:val="0"/>
      <w:marRight w:val="0"/>
      <w:marTop w:val="0"/>
      <w:marBottom w:val="0"/>
      <w:divBdr>
        <w:top w:val="none" w:sz="0" w:space="0" w:color="auto"/>
        <w:left w:val="none" w:sz="0" w:space="0" w:color="auto"/>
        <w:bottom w:val="none" w:sz="0" w:space="0" w:color="auto"/>
        <w:right w:val="none" w:sz="0" w:space="0" w:color="auto"/>
      </w:divBdr>
    </w:div>
    <w:div w:id="1040713621">
      <w:bodyDiv w:val="1"/>
      <w:marLeft w:val="0"/>
      <w:marRight w:val="0"/>
      <w:marTop w:val="0"/>
      <w:marBottom w:val="0"/>
      <w:divBdr>
        <w:top w:val="none" w:sz="0" w:space="0" w:color="auto"/>
        <w:left w:val="none" w:sz="0" w:space="0" w:color="auto"/>
        <w:bottom w:val="none" w:sz="0" w:space="0" w:color="auto"/>
        <w:right w:val="none" w:sz="0" w:space="0" w:color="auto"/>
      </w:divBdr>
    </w:div>
    <w:div w:id="1327981440">
      <w:bodyDiv w:val="1"/>
      <w:marLeft w:val="0"/>
      <w:marRight w:val="0"/>
      <w:marTop w:val="0"/>
      <w:marBottom w:val="0"/>
      <w:divBdr>
        <w:top w:val="none" w:sz="0" w:space="0" w:color="auto"/>
        <w:left w:val="none" w:sz="0" w:space="0" w:color="auto"/>
        <w:bottom w:val="none" w:sz="0" w:space="0" w:color="auto"/>
        <w:right w:val="none" w:sz="0" w:space="0" w:color="auto"/>
      </w:divBdr>
    </w:div>
    <w:div w:id="1401706380">
      <w:bodyDiv w:val="1"/>
      <w:marLeft w:val="0"/>
      <w:marRight w:val="0"/>
      <w:marTop w:val="0"/>
      <w:marBottom w:val="0"/>
      <w:divBdr>
        <w:top w:val="none" w:sz="0" w:space="0" w:color="auto"/>
        <w:left w:val="none" w:sz="0" w:space="0" w:color="auto"/>
        <w:bottom w:val="none" w:sz="0" w:space="0" w:color="auto"/>
        <w:right w:val="none" w:sz="0" w:space="0" w:color="auto"/>
      </w:divBdr>
    </w:div>
    <w:div w:id="1482775320">
      <w:bodyDiv w:val="1"/>
      <w:marLeft w:val="0"/>
      <w:marRight w:val="0"/>
      <w:marTop w:val="0"/>
      <w:marBottom w:val="0"/>
      <w:divBdr>
        <w:top w:val="none" w:sz="0" w:space="0" w:color="auto"/>
        <w:left w:val="none" w:sz="0" w:space="0" w:color="auto"/>
        <w:bottom w:val="none" w:sz="0" w:space="0" w:color="auto"/>
        <w:right w:val="none" w:sz="0" w:space="0" w:color="auto"/>
      </w:divBdr>
      <w:divsChild>
        <w:div w:id="1887907674">
          <w:marLeft w:val="0"/>
          <w:marRight w:val="0"/>
          <w:marTop w:val="0"/>
          <w:marBottom w:val="0"/>
          <w:divBdr>
            <w:top w:val="none" w:sz="0" w:space="0" w:color="auto"/>
            <w:left w:val="none" w:sz="0" w:space="0" w:color="auto"/>
            <w:bottom w:val="none" w:sz="0" w:space="0" w:color="auto"/>
            <w:right w:val="none" w:sz="0" w:space="0" w:color="auto"/>
          </w:divBdr>
        </w:div>
        <w:div w:id="784346536">
          <w:marLeft w:val="0"/>
          <w:marRight w:val="0"/>
          <w:marTop w:val="0"/>
          <w:marBottom w:val="0"/>
          <w:divBdr>
            <w:top w:val="none" w:sz="0" w:space="0" w:color="auto"/>
            <w:left w:val="none" w:sz="0" w:space="0" w:color="auto"/>
            <w:bottom w:val="none" w:sz="0" w:space="0" w:color="auto"/>
            <w:right w:val="none" w:sz="0" w:space="0" w:color="auto"/>
          </w:divBdr>
        </w:div>
        <w:div w:id="194271083">
          <w:marLeft w:val="0"/>
          <w:marRight w:val="0"/>
          <w:marTop w:val="0"/>
          <w:marBottom w:val="0"/>
          <w:divBdr>
            <w:top w:val="none" w:sz="0" w:space="0" w:color="auto"/>
            <w:left w:val="none" w:sz="0" w:space="0" w:color="auto"/>
            <w:bottom w:val="none" w:sz="0" w:space="0" w:color="auto"/>
            <w:right w:val="none" w:sz="0" w:space="0" w:color="auto"/>
          </w:divBdr>
        </w:div>
        <w:div w:id="1226257696">
          <w:marLeft w:val="0"/>
          <w:marRight w:val="0"/>
          <w:marTop w:val="0"/>
          <w:marBottom w:val="0"/>
          <w:divBdr>
            <w:top w:val="none" w:sz="0" w:space="0" w:color="auto"/>
            <w:left w:val="none" w:sz="0" w:space="0" w:color="auto"/>
            <w:bottom w:val="none" w:sz="0" w:space="0" w:color="auto"/>
            <w:right w:val="none" w:sz="0" w:space="0" w:color="auto"/>
          </w:divBdr>
        </w:div>
        <w:div w:id="527330240">
          <w:marLeft w:val="0"/>
          <w:marRight w:val="0"/>
          <w:marTop w:val="0"/>
          <w:marBottom w:val="0"/>
          <w:divBdr>
            <w:top w:val="none" w:sz="0" w:space="0" w:color="auto"/>
            <w:left w:val="none" w:sz="0" w:space="0" w:color="auto"/>
            <w:bottom w:val="none" w:sz="0" w:space="0" w:color="auto"/>
            <w:right w:val="none" w:sz="0" w:space="0" w:color="auto"/>
          </w:divBdr>
        </w:div>
      </w:divsChild>
    </w:div>
    <w:div w:id="1497720766">
      <w:bodyDiv w:val="1"/>
      <w:marLeft w:val="0"/>
      <w:marRight w:val="0"/>
      <w:marTop w:val="0"/>
      <w:marBottom w:val="0"/>
      <w:divBdr>
        <w:top w:val="none" w:sz="0" w:space="0" w:color="auto"/>
        <w:left w:val="none" w:sz="0" w:space="0" w:color="auto"/>
        <w:bottom w:val="none" w:sz="0" w:space="0" w:color="auto"/>
        <w:right w:val="none" w:sz="0" w:space="0" w:color="auto"/>
      </w:divBdr>
    </w:div>
    <w:div w:id="1591428430">
      <w:bodyDiv w:val="1"/>
      <w:marLeft w:val="0"/>
      <w:marRight w:val="0"/>
      <w:marTop w:val="0"/>
      <w:marBottom w:val="0"/>
      <w:divBdr>
        <w:top w:val="none" w:sz="0" w:space="0" w:color="auto"/>
        <w:left w:val="none" w:sz="0" w:space="0" w:color="auto"/>
        <w:bottom w:val="none" w:sz="0" w:space="0" w:color="auto"/>
        <w:right w:val="none" w:sz="0" w:space="0" w:color="auto"/>
      </w:divBdr>
    </w:div>
    <w:div w:id="1845624930">
      <w:bodyDiv w:val="1"/>
      <w:marLeft w:val="0"/>
      <w:marRight w:val="0"/>
      <w:marTop w:val="0"/>
      <w:marBottom w:val="0"/>
      <w:divBdr>
        <w:top w:val="none" w:sz="0" w:space="0" w:color="auto"/>
        <w:left w:val="none" w:sz="0" w:space="0" w:color="auto"/>
        <w:bottom w:val="none" w:sz="0" w:space="0" w:color="auto"/>
        <w:right w:val="none" w:sz="0" w:space="0" w:color="auto"/>
      </w:divBdr>
    </w:div>
    <w:div w:id="1866215903">
      <w:bodyDiv w:val="1"/>
      <w:marLeft w:val="0"/>
      <w:marRight w:val="0"/>
      <w:marTop w:val="0"/>
      <w:marBottom w:val="0"/>
      <w:divBdr>
        <w:top w:val="none" w:sz="0" w:space="0" w:color="auto"/>
        <w:left w:val="none" w:sz="0" w:space="0" w:color="auto"/>
        <w:bottom w:val="none" w:sz="0" w:space="0" w:color="auto"/>
        <w:right w:val="none" w:sz="0" w:space="0" w:color="auto"/>
      </w:divBdr>
    </w:div>
    <w:div w:id="1917087361">
      <w:bodyDiv w:val="1"/>
      <w:marLeft w:val="0"/>
      <w:marRight w:val="0"/>
      <w:marTop w:val="0"/>
      <w:marBottom w:val="0"/>
      <w:divBdr>
        <w:top w:val="none" w:sz="0" w:space="0" w:color="auto"/>
        <w:left w:val="none" w:sz="0" w:space="0" w:color="auto"/>
        <w:bottom w:val="none" w:sz="0" w:space="0" w:color="auto"/>
        <w:right w:val="none" w:sz="0" w:space="0" w:color="auto"/>
      </w:divBdr>
    </w:div>
    <w:div w:id="1959219447">
      <w:bodyDiv w:val="1"/>
      <w:marLeft w:val="0"/>
      <w:marRight w:val="0"/>
      <w:marTop w:val="0"/>
      <w:marBottom w:val="0"/>
      <w:divBdr>
        <w:top w:val="none" w:sz="0" w:space="0" w:color="auto"/>
        <w:left w:val="none" w:sz="0" w:space="0" w:color="auto"/>
        <w:bottom w:val="none" w:sz="0" w:space="0" w:color="auto"/>
        <w:right w:val="none" w:sz="0" w:space="0" w:color="auto"/>
      </w:divBdr>
    </w:div>
    <w:div w:id="1970160455">
      <w:bodyDiv w:val="1"/>
      <w:marLeft w:val="0"/>
      <w:marRight w:val="0"/>
      <w:marTop w:val="0"/>
      <w:marBottom w:val="0"/>
      <w:divBdr>
        <w:top w:val="none" w:sz="0" w:space="0" w:color="auto"/>
        <w:left w:val="none" w:sz="0" w:space="0" w:color="auto"/>
        <w:bottom w:val="none" w:sz="0" w:space="0" w:color="auto"/>
        <w:right w:val="none" w:sz="0" w:space="0" w:color="auto"/>
      </w:divBdr>
    </w:div>
    <w:div w:id="2039355845">
      <w:bodyDiv w:val="1"/>
      <w:marLeft w:val="0"/>
      <w:marRight w:val="0"/>
      <w:marTop w:val="0"/>
      <w:marBottom w:val="0"/>
      <w:divBdr>
        <w:top w:val="none" w:sz="0" w:space="0" w:color="auto"/>
        <w:left w:val="none" w:sz="0" w:space="0" w:color="auto"/>
        <w:bottom w:val="none" w:sz="0" w:space="0" w:color="auto"/>
        <w:right w:val="none" w:sz="0" w:space="0" w:color="auto"/>
      </w:divBdr>
    </w:div>
    <w:div w:id="205615485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microsoft.com/office/2011/relationships/commentsExtended" Target="commentsExtended.xml"/><Relationship Id="rId13" Type="http://schemas.openxmlformats.org/officeDocument/2006/relationships/image" Target="media/image5.png"/><Relationship Id="rId18" Type="http://schemas.openxmlformats.org/officeDocument/2006/relationships/hyperlink" Target="https://github.com/samwhiting/gnuradio-doa/blob/master/gr-doa/lib/sample_offset_cci_impl.cc" TargetMode="External"/><Relationship Id="rId26" Type="http://schemas.openxmlformats.org/officeDocument/2006/relationships/image" Target="media/image11.png"/><Relationship Id="rId3" Type="http://schemas.openxmlformats.org/officeDocument/2006/relationships/settings" Target="settings.xml"/><Relationship Id="rId7" Type="http://schemas.openxmlformats.org/officeDocument/2006/relationships/comments" Target="comments.xml"/><Relationship Id="rId12" Type="http://schemas.openxmlformats.org/officeDocument/2006/relationships/image" Target="media/image4.png"/><Relationship Id="rId17" Type="http://schemas.openxmlformats.org/officeDocument/2006/relationships/hyperlink" Target="https://github.com/jakapoor/AMRUPT/blob/master/Firmware/Ground_nodes/Pi_DOA/GNU%20Radio/Installation%20Guide.pdf" TargetMode="External"/><Relationship Id="rId25" Type="http://schemas.openxmlformats.org/officeDocument/2006/relationships/image" Target="media/image80.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0.png"/><Relationship Id="rId29" Type="http://schemas.openxmlformats.org/officeDocument/2006/relationships/hyperlink" Target="https://github.com/EttusResearch/gr-doa/blob/master/docs/whitepaper/doa_whitepaper.pdf"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70.png"/><Relationship Id="rId32" Type="http://schemas.microsoft.com/office/2011/relationships/people" Target="people.xml"/><Relationship Id="rId5" Type="http://schemas.openxmlformats.org/officeDocument/2006/relationships/footnotes" Target="footnotes.xml"/><Relationship Id="rId15" Type="http://schemas.openxmlformats.org/officeDocument/2006/relationships/image" Target="media/image7.png"/><Relationship Id="rId28" Type="http://schemas.openxmlformats.org/officeDocument/2006/relationships/image" Target="media/image13.png"/><Relationship Id="rId10" Type="http://schemas.openxmlformats.org/officeDocument/2006/relationships/image" Target="media/image2.png"/><Relationship Id="rId19" Type="http://schemas.openxmlformats.org/officeDocument/2006/relationships/image" Target="media/image9.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6.png"/><Relationship Id="rId27" Type="http://schemas.openxmlformats.org/officeDocument/2006/relationships/image" Target="media/image12.png"/><Relationship Id="rId30"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1458</TotalTime>
  <Pages>28</Pages>
  <Words>9331</Words>
  <Characters>53187</Characters>
  <Application>Microsoft Office Word</Application>
  <DocSecurity>0</DocSecurity>
  <Lines>443</Lines>
  <Paragraphs>124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62394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Russell</dc:creator>
  <cp:lastModifiedBy>Julian</cp:lastModifiedBy>
  <cp:revision>2</cp:revision>
  <dcterms:created xsi:type="dcterms:W3CDTF">2018-06-25T20:45:00Z</dcterms:created>
  <dcterms:modified xsi:type="dcterms:W3CDTF">2018-06-25T20:45:00Z</dcterms:modified>
</cp:coreProperties>
</file>